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7BAF" w:rsidRPr="00B774CF" w:rsidRDefault="00657BAF" w:rsidP="00F46868">
      <w:pPr>
        <w:spacing w:before="0" w:after="0" w:line="276" w:lineRule="auto"/>
        <w:rPr>
          <w:rFonts w:ascii="Times New Roman" w:hAnsi="Times New Roman"/>
          <w:color w:val="auto"/>
          <w:sz w:val="22"/>
          <w:szCs w:val="22"/>
        </w:rPr>
      </w:pPr>
      <w:bookmarkStart w:id="0" w:name="OLE_LINK3"/>
      <w:bookmarkStart w:id="1" w:name="_GoBack"/>
      <w:bookmarkEnd w:id="1"/>
    </w:p>
    <w:p w:rsidR="00D41FDB" w:rsidRPr="00B774CF" w:rsidRDefault="00D41FDB" w:rsidP="00F46868">
      <w:pPr>
        <w:spacing w:before="0" w:after="0" w:line="276" w:lineRule="auto"/>
        <w:rPr>
          <w:rFonts w:ascii="Times New Roman" w:hAnsi="Times New Roman"/>
          <w:color w:val="auto"/>
          <w:sz w:val="22"/>
          <w:szCs w:val="22"/>
        </w:rPr>
      </w:pPr>
    </w:p>
    <w:p w:rsidR="009D28A4" w:rsidRPr="00B774CF" w:rsidRDefault="009D28A4" w:rsidP="00F46868">
      <w:pPr>
        <w:spacing w:before="0" w:after="0" w:line="276" w:lineRule="auto"/>
        <w:rPr>
          <w:rFonts w:ascii="Times New Roman" w:hAnsi="Times New Roman"/>
          <w:color w:val="auto"/>
          <w:sz w:val="22"/>
          <w:szCs w:val="22"/>
        </w:rPr>
      </w:pPr>
    </w:p>
    <w:p w:rsidR="009D28A4" w:rsidRPr="00B774CF" w:rsidRDefault="009D28A4"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C26B71" w:rsidRPr="00B774CF" w:rsidRDefault="00C26B71" w:rsidP="00F46868">
      <w:pPr>
        <w:spacing w:before="0" w:after="0" w:line="276" w:lineRule="auto"/>
        <w:rPr>
          <w:rFonts w:ascii="Times New Roman" w:hAnsi="Times New Roman"/>
          <w:color w:val="auto"/>
          <w:sz w:val="22"/>
          <w:szCs w:val="22"/>
        </w:rPr>
      </w:pPr>
    </w:p>
    <w:p w:rsidR="000E343E" w:rsidRPr="00B774CF" w:rsidRDefault="000E343E" w:rsidP="00F46868">
      <w:pPr>
        <w:spacing w:before="0" w:after="0" w:line="276" w:lineRule="auto"/>
        <w:rPr>
          <w:rFonts w:ascii="Times New Roman" w:hAnsi="Times New Roman"/>
          <w:color w:val="auto"/>
          <w:sz w:val="22"/>
          <w:szCs w:val="22"/>
        </w:rPr>
      </w:pPr>
    </w:p>
    <w:p w:rsidR="00C26B71" w:rsidRPr="00B774CF" w:rsidRDefault="00D70E8D" w:rsidP="00F46868">
      <w:pPr>
        <w:pStyle w:val="NoSpacing"/>
        <w:spacing w:line="276" w:lineRule="auto"/>
        <w:jc w:val="center"/>
        <w:rPr>
          <w:rFonts w:ascii="Times New Roman" w:eastAsia="Times New Roman" w:hAnsi="Times New Roman"/>
          <w:b/>
          <w:color w:val="auto"/>
          <w:sz w:val="96"/>
          <w:szCs w:val="36"/>
          <w:lang w:val="en-US"/>
        </w:rPr>
      </w:pPr>
      <w:bookmarkStart w:id="2" w:name="OLE_LINK12"/>
      <w:r w:rsidRPr="00B774CF">
        <w:rPr>
          <w:rFonts w:ascii="Times New Roman" w:eastAsia="Times New Roman" w:hAnsi="Times New Roman"/>
          <w:b/>
          <w:color w:val="auto"/>
          <w:sz w:val="96"/>
          <w:szCs w:val="36"/>
          <w:lang w:val="en-US"/>
        </w:rPr>
        <w:t>Agency Banking</w:t>
      </w:r>
      <w:r w:rsidR="000E343E" w:rsidRPr="00B774CF">
        <w:rPr>
          <w:rFonts w:ascii="Times New Roman" w:eastAsia="Times New Roman" w:hAnsi="Times New Roman"/>
          <w:b/>
          <w:color w:val="auto"/>
          <w:sz w:val="96"/>
          <w:szCs w:val="36"/>
          <w:lang w:val="en-US"/>
        </w:rPr>
        <w:t xml:space="preserve"> System</w:t>
      </w:r>
    </w:p>
    <w:p w:rsidR="00C26B71" w:rsidRPr="00B774CF" w:rsidRDefault="00C26B71" w:rsidP="00F46868">
      <w:pPr>
        <w:pStyle w:val="NoSpacing"/>
        <w:spacing w:line="276" w:lineRule="auto"/>
        <w:jc w:val="center"/>
        <w:rPr>
          <w:rFonts w:ascii="Times New Roman" w:eastAsia="Times New Roman" w:hAnsi="Times New Roman"/>
          <w:b/>
          <w:color w:val="auto"/>
          <w:sz w:val="44"/>
          <w:szCs w:val="36"/>
          <w:lang w:val="en-US"/>
        </w:rPr>
      </w:pPr>
    </w:p>
    <w:p w:rsidR="000E343E" w:rsidRPr="00B774CF" w:rsidRDefault="000E343E" w:rsidP="00F46868">
      <w:pPr>
        <w:pStyle w:val="NoSpacing"/>
        <w:spacing w:line="276" w:lineRule="auto"/>
        <w:jc w:val="center"/>
        <w:rPr>
          <w:rFonts w:ascii="Times New Roman" w:eastAsia="Times New Roman" w:hAnsi="Times New Roman"/>
          <w:b/>
          <w:color w:val="auto"/>
          <w:sz w:val="56"/>
          <w:szCs w:val="36"/>
          <w:lang w:val="en-US"/>
        </w:rPr>
      </w:pPr>
      <w:r w:rsidRPr="00B774CF">
        <w:rPr>
          <w:rFonts w:ascii="Times New Roman" w:eastAsia="Times New Roman" w:hAnsi="Times New Roman"/>
          <w:b/>
          <w:color w:val="auto"/>
          <w:sz w:val="56"/>
          <w:szCs w:val="36"/>
          <w:lang w:val="en-US"/>
        </w:rPr>
        <w:t xml:space="preserve">Project &amp; System </w:t>
      </w:r>
      <w:r w:rsidR="00C26B71" w:rsidRPr="00B774CF">
        <w:rPr>
          <w:rFonts w:ascii="Times New Roman" w:eastAsia="Times New Roman" w:hAnsi="Times New Roman"/>
          <w:b/>
          <w:color w:val="auto"/>
          <w:sz w:val="56"/>
          <w:szCs w:val="36"/>
          <w:lang w:val="en-US"/>
        </w:rPr>
        <w:t>Implementation</w:t>
      </w:r>
    </w:p>
    <w:p w:rsidR="00C26B71" w:rsidRPr="00B774CF" w:rsidRDefault="00C26B71" w:rsidP="00F46868">
      <w:pPr>
        <w:pStyle w:val="NoSpacing"/>
        <w:spacing w:line="276" w:lineRule="auto"/>
        <w:rPr>
          <w:rFonts w:ascii="Times New Roman" w:eastAsia="Times New Roman" w:hAnsi="Times New Roman"/>
          <w:b/>
          <w:color w:val="auto"/>
          <w:sz w:val="72"/>
          <w:szCs w:val="36"/>
          <w:lang w:val="en-US"/>
        </w:rPr>
      </w:pPr>
    </w:p>
    <w:p w:rsidR="00C26B71" w:rsidRPr="00B774CF" w:rsidRDefault="00457192" w:rsidP="00F46868">
      <w:pPr>
        <w:pStyle w:val="NoSpacing"/>
        <w:spacing w:line="276" w:lineRule="auto"/>
        <w:jc w:val="center"/>
        <w:rPr>
          <w:rFonts w:ascii="Times New Roman" w:eastAsia="Times New Roman" w:hAnsi="Times New Roman"/>
          <w:b/>
          <w:color w:val="auto"/>
          <w:sz w:val="36"/>
          <w:szCs w:val="36"/>
          <w:lang w:val="en-US"/>
        </w:rPr>
      </w:pPr>
      <w:bookmarkStart w:id="3" w:name="_Toc523032770"/>
      <w:bookmarkStart w:id="4" w:name="_Toc445520353"/>
      <w:bookmarkStart w:id="5" w:name="_Toc415885907"/>
      <w:bookmarkEnd w:id="2"/>
      <w:r>
        <w:rPr>
          <w:rFonts w:ascii="Times New Roman" w:eastAsia="Times New Roman" w:hAnsi="Times New Roman"/>
          <w:b/>
          <w:color w:val="auto"/>
          <w:sz w:val="36"/>
          <w:szCs w:val="36"/>
          <w:lang w:val="en-US"/>
        </w:rPr>
        <w:t>06 August</w:t>
      </w:r>
      <w:r w:rsidR="009D28A4" w:rsidRPr="00B774CF">
        <w:rPr>
          <w:rFonts w:ascii="Times New Roman" w:eastAsia="Times New Roman" w:hAnsi="Times New Roman"/>
          <w:b/>
          <w:color w:val="auto"/>
          <w:sz w:val="36"/>
          <w:szCs w:val="36"/>
          <w:lang w:val="en-US"/>
        </w:rPr>
        <w:t xml:space="preserve"> 20</w:t>
      </w:r>
      <w:r w:rsidR="00C20D51" w:rsidRPr="00B774CF">
        <w:rPr>
          <w:rFonts w:ascii="Times New Roman" w:eastAsia="Times New Roman" w:hAnsi="Times New Roman"/>
          <w:b/>
          <w:color w:val="auto"/>
          <w:sz w:val="36"/>
          <w:szCs w:val="36"/>
          <w:lang w:val="en-US"/>
        </w:rPr>
        <w:t>2</w:t>
      </w:r>
      <w:r w:rsidR="00394DF7">
        <w:rPr>
          <w:rFonts w:ascii="Times New Roman" w:eastAsia="Times New Roman" w:hAnsi="Times New Roman"/>
          <w:b/>
          <w:color w:val="auto"/>
          <w:sz w:val="36"/>
          <w:szCs w:val="36"/>
          <w:lang w:val="en-US"/>
        </w:rPr>
        <w:t>1</w:t>
      </w:r>
    </w:p>
    <w:p w:rsidR="00C26B71" w:rsidRPr="00B774CF" w:rsidRDefault="00C26B71" w:rsidP="00F46868">
      <w:pPr>
        <w:spacing w:line="276" w:lineRule="auto"/>
        <w:rPr>
          <w:color w:val="auto"/>
          <w:sz w:val="22"/>
          <w:szCs w:val="22"/>
          <w:lang w:val="en-US"/>
        </w:rPr>
      </w:pPr>
    </w:p>
    <w:p w:rsidR="00115331" w:rsidRPr="00457192" w:rsidRDefault="00457192" w:rsidP="00457192">
      <w:pPr>
        <w:tabs>
          <w:tab w:val="center" w:pos="4513"/>
        </w:tabs>
        <w:spacing w:line="276" w:lineRule="auto"/>
        <w:rPr>
          <w:rFonts w:ascii="Times New Roman" w:hAnsi="Times New Roman"/>
          <w:i/>
          <w:iCs/>
          <w:color w:val="auto"/>
          <w:sz w:val="22"/>
          <w:szCs w:val="22"/>
          <w:lang w:val="en-US"/>
        </w:rPr>
        <w:sectPr w:rsidR="00115331" w:rsidRPr="00457192" w:rsidSect="000E343E">
          <w:headerReference w:type="default" r:id="rId8"/>
          <w:footerReference w:type="default" r:id="rId9"/>
          <w:headerReference w:type="first" r:id="rId10"/>
          <w:footerReference w:type="first" r:id="rId11"/>
          <w:type w:val="continuous"/>
          <w:pgSz w:w="16839" w:h="11907" w:orient="landscape" w:code="9"/>
          <w:pgMar w:top="1440" w:right="1440" w:bottom="1440" w:left="1440" w:header="720" w:footer="720" w:gutter="0"/>
          <w:pgNumType w:start="1"/>
          <w:cols w:space="720"/>
          <w:titlePg/>
          <w:docGrid w:linePitch="272"/>
        </w:sectPr>
      </w:pPr>
      <w:r>
        <w:rPr>
          <w:color w:val="auto"/>
          <w:sz w:val="22"/>
          <w:szCs w:val="22"/>
          <w:lang w:val="en-US"/>
        </w:rPr>
        <w:tab/>
      </w:r>
      <w:r>
        <w:rPr>
          <w:color w:val="auto"/>
          <w:sz w:val="22"/>
          <w:szCs w:val="22"/>
          <w:lang w:val="en-US"/>
        </w:rPr>
        <w:tab/>
      </w:r>
      <w:r>
        <w:rPr>
          <w:color w:val="auto"/>
          <w:sz w:val="22"/>
          <w:szCs w:val="22"/>
          <w:lang w:val="en-US"/>
        </w:rPr>
        <w:tab/>
      </w:r>
      <w:r>
        <w:rPr>
          <w:color w:val="auto"/>
          <w:sz w:val="22"/>
          <w:szCs w:val="22"/>
          <w:lang w:val="en-US"/>
        </w:rPr>
        <w:tab/>
        <w:t xml:space="preserve">                    </w:t>
      </w:r>
      <w:r w:rsidRPr="00457192">
        <w:rPr>
          <w:rFonts w:ascii="Times New Roman" w:hAnsi="Times New Roman"/>
          <w:i/>
          <w:iCs/>
          <w:color w:val="auto"/>
          <w:sz w:val="24"/>
          <w:szCs w:val="24"/>
          <w:highlight w:val="yellow"/>
          <w:lang w:val="en-US"/>
        </w:rPr>
        <w:t>Draft submitted for review</w:t>
      </w:r>
    </w:p>
    <w:bookmarkEnd w:id="5" w:displacedByCustomXml="next"/>
    <w:bookmarkEnd w:id="4" w:displacedByCustomXml="next"/>
    <w:bookmarkEnd w:id="3" w:displacedByCustomXml="next"/>
    <w:sdt>
      <w:sdtPr>
        <w:rPr>
          <w:rFonts w:ascii="Arial" w:eastAsia="Times" w:hAnsi="Arial"/>
          <w:bCs w:val="0"/>
          <w:color w:val="000000"/>
          <w:spacing w:val="0"/>
          <w:sz w:val="20"/>
          <w:szCs w:val="20"/>
          <w:lang w:eastAsia="en-US"/>
        </w:rPr>
        <w:id w:val="-804622613"/>
        <w:docPartObj>
          <w:docPartGallery w:val="Table of Contents"/>
          <w:docPartUnique/>
        </w:docPartObj>
      </w:sdtPr>
      <w:sdtEndPr>
        <w:rPr>
          <w:b/>
          <w:noProof/>
        </w:rPr>
      </w:sdtEndPr>
      <w:sdtContent>
        <w:p w:rsidR="00AE28D8" w:rsidRDefault="00AE28D8">
          <w:pPr>
            <w:pStyle w:val="TOCHeading"/>
          </w:pPr>
          <w:r>
            <w:t>Table of Contents</w:t>
          </w:r>
        </w:p>
        <w:p w:rsidR="00AE28D8" w:rsidRDefault="00AE28D8">
          <w:pPr>
            <w:pStyle w:val="TOC1"/>
            <w:tabs>
              <w:tab w:val="left" w:pos="400"/>
              <w:tab w:val="right" w:leader="dot" w:pos="13949"/>
            </w:tabs>
            <w:rPr>
              <w:rFonts w:asciiTheme="minorHAnsi" w:eastAsiaTheme="minorEastAsia" w:hAnsiTheme="minorHAnsi" w:cstheme="minorBidi"/>
              <w:b w:val="0"/>
              <w:bCs w:val="0"/>
              <w:noProof/>
              <w:color w:val="auto"/>
              <w:sz w:val="22"/>
              <w:szCs w:val="22"/>
              <w:lang w:val="en-US"/>
            </w:rPr>
          </w:pPr>
          <w:r>
            <w:fldChar w:fldCharType="begin"/>
          </w:r>
          <w:r>
            <w:instrText xml:space="preserve"> TOC \o "1-3" \h \z \u </w:instrText>
          </w:r>
          <w:r>
            <w:fldChar w:fldCharType="separate"/>
          </w:r>
          <w:hyperlink w:anchor="_Toc79149024" w:history="1">
            <w:r w:rsidRPr="00EA36D5">
              <w:rPr>
                <w:rStyle w:val="Hyperlink"/>
                <w:rFonts w:ascii="Times New Roman Bold" w:hAnsi="Times New Roman Bold"/>
                <w:noProof/>
              </w:rPr>
              <w:t>1</w:t>
            </w:r>
            <w:r>
              <w:rPr>
                <w:rFonts w:asciiTheme="minorHAnsi" w:eastAsiaTheme="minorEastAsia" w:hAnsiTheme="minorHAnsi" w:cstheme="minorBidi"/>
                <w:b w:val="0"/>
                <w:bCs w:val="0"/>
                <w:noProof/>
                <w:color w:val="auto"/>
                <w:sz w:val="22"/>
                <w:szCs w:val="22"/>
                <w:lang w:val="en-US"/>
              </w:rPr>
              <w:tab/>
            </w:r>
            <w:r w:rsidRPr="00EA36D5">
              <w:rPr>
                <w:rStyle w:val="Hyperlink"/>
                <w:noProof/>
              </w:rPr>
              <w:t>Executive Summary</w:t>
            </w:r>
            <w:r>
              <w:rPr>
                <w:noProof/>
                <w:webHidden/>
              </w:rPr>
              <w:tab/>
            </w:r>
            <w:r>
              <w:rPr>
                <w:noProof/>
                <w:webHidden/>
              </w:rPr>
              <w:fldChar w:fldCharType="begin"/>
            </w:r>
            <w:r>
              <w:rPr>
                <w:noProof/>
                <w:webHidden/>
              </w:rPr>
              <w:instrText xml:space="preserve"> PAGEREF _Toc79149024 \h </w:instrText>
            </w:r>
            <w:r>
              <w:rPr>
                <w:noProof/>
                <w:webHidden/>
              </w:rPr>
            </w:r>
            <w:r>
              <w:rPr>
                <w:noProof/>
                <w:webHidden/>
              </w:rPr>
              <w:fldChar w:fldCharType="separate"/>
            </w:r>
            <w:r>
              <w:rPr>
                <w:noProof/>
                <w:webHidden/>
              </w:rPr>
              <w:t>3</w:t>
            </w:r>
            <w:r>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25" w:history="1">
            <w:r w:rsidR="00AE28D8" w:rsidRPr="00EA36D5">
              <w:rPr>
                <w:rStyle w:val="Hyperlink"/>
                <w:noProof/>
              </w:rPr>
              <w:t>1.1</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Objective</w:t>
            </w:r>
            <w:r w:rsidR="00AE28D8">
              <w:rPr>
                <w:noProof/>
                <w:webHidden/>
              </w:rPr>
              <w:tab/>
            </w:r>
            <w:r w:rsidR="00AE28D8">
              <w:rPr>
                <w:noProof/>
                <w:webHidden/>
              </w:rPr>
              <w:fldChar w:fldCharType="begin"/>
            </w:r>
            <w:r w:rsidR="00AE28D8">
              <w:rPr>
                <w:noProof/>
                <w:webHidden/>
              </w:rPr>
              <w:instrText xml:space="preserve"> PAGEREF _Toc79149025 \h </w:instrText>
            </w:r>
            <w:r w:rsidR="00AE28D8">
              <w:rPr>
                <w:noProof/>
                <w:webHidden/>
              </w:rPr>
            </w:r>
            <w:r w:rsidR="00AE28D8">
              <w:rPr>
                <w:noProof/>
                <w:webHidden/>
              </w:rPr>
              <w:fldChar w:fldCharType="separate"/>
            </w:r>
            <w:r w:rsidR="00AE28D8">
              <w:rPr>
                <w:noProof/>
                <w:webHidden/>
              </w:rPr>
              <w:t>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26" w:history="1">
            <w:r w:rsidR="00AE28D8" w:rsidRPr="00EA36D5">
              <w:rPr>
                <w:rStyle w:val="Hyperlink"/>
                <w:noProof/>
              </w:rPr>
              <w:t>1.2</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Scope &amp; Approach</w:t>
            </w:r>
            <w:r w:rsidR="00AE28D8">
              <w:rPr>
                <w:noProof/>
                <w:webHidden/>
              </w:rPr>
              <w:tab/>
            </w:r>
            <w:r w:rsidR="00AE28D8">
              <w:rPr>
                <w:noProof/>
                <w:webHidden/>
              </w:rPr>
              <w:fldChar w:fldCharType="begin"/>
            </w:r>
            <w:r w:rsidR="00AE28D8">
              <w:rPr>
                <w:noProof/>
                <w:webHidden/>
              </w:rPr>
              <w:instrText xml:space="preserve"> PAGEREF _Toc79149026 \h </w:instrText>
            </w:r>
            <w:r w:rsidR="00AE28D8">
              <w:rPr>
                <w:noProof/>
                <w:webHidden/>
              </w:rPr>
            </w:r>
            <w:r w:rsidR="00AE28D8">
              <w:rPr>
                <w:noProof/>
                <w:webHidden/>
              </w:rPr>
              <w:fldChar w:fldCharType="separate"/>
            </w:r>
            <w:r w:rsidR="00AE28D8">
              <w:rPr>
                <w:noProof/>
                <w:webHidden/>
              </w:rPr>
              <w:t>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27" w:history="1">
            <w:r w:rsidR="00AE28D8" w:rsidRPr="00EA36D5">
              <w:rPr>
                <w:rStyle w:val="Hyperlink"/>
                <w:noProof/>
              </w:rPr>
              <w:t>1.3</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Limitations</w:t>
            </w:r>
            <w:r w:rsidR="00AE28D8">
              <w:rPr>
                <w:noProof/>
                <w:webHidden/>
              </w:rPr>
              <w:tab/>
            </w:r>
            <w:r w:rsidR="00AE28D8">
              <w:rPr>
                <w:noProof/>
                <w:webHidden/>
              </w:rPr>
              <w:fldChar w:fldCharType="begin"/>
            </w:r>
            <w:r w:rsidR="00AE28D8">
              <w:rPr>
                <w:noProof/>
                <w:webHidden/>
              </w:rPr>
              <w:instrText xml:space="preserve"> PAGEREF _Toc79149027 \h </w:instrText>
            </w:r>
            <w:r w:rsidR="00AE28D8">
              <w:rPr>
                <w:noProof/>
                <w:webHidden/>
              </w:rPr>
            </w:r>
            <w:r w:rsidR="00AE28D8">
              <w:rPr>
                <w:noProof/>
                <w:webHidden/>
              </w:rPr>
              <w:fldChar w:fldCharType="separate"/>
            </w:r>
            <w:r w:rsidR="00AE28D8">
              <w:rPr>
                <w:noProof/>
                <w:webHidden/>
              </w:rPr>
              <w:t>3</w:t>
            </w:r>
            <w:r w:rsidR="00AE28D8">
              <w:rPr>
                <w:noProof/>
                <w:webHidden/>
              </w:rPr>
              <w:fldChar w:fldCharType="end"/>
            </w:r>
          </w:hyperlink>
        </w:p>
        <w:p w:rsidR="00AE28D8" w:rsidRDefault="002D142D">
          <w:pPr>
            <w:pStyle w:val="TOC1"/>
            <w:tabs>
              <w:tab w:val="left" w:pos="400"/>
              <w:tab w:val="right" w:leader="dot" w:pos="13949"/>
            </w:tabs>
            <w:rPr>
              <w:rFonts w:asciiTheme="minorHAnsi" w:eastAsiaTheme="minorEastAsia" w:hAnsiTheme="minorHAnsi" w:cstheme="minorBidi"/>
              <w:b w:val="0"/>
              <w:bCs w:val="0"/>
              <w:noProof/>
              <w:color w:val="auto"/>
              <w:sz w:val="22"/>
              <w:szCs w:val="22"/>
              <w:lang w:val="en-US"/>
            </w:rPr>
          </w:pPr>
          <w:hyperlink w:anchor="_Toc79149028" w:history="1">
            <w:r w:rsidR="00AE28D8" w:rsidRPr="00EA36D5">
              <w:rPr>
                <w:rStyle w:val="Hyperlink"/>
                <w:rFonts w:ascii="Times New Roman Bold" w:hAnsi="Times New Roman Bold"/>
                <w:noProof/>
              </w:rPr>
              <w:t>2</w:t>
            </w:r>
            <w:r w:rsidR="00AE28D8">
              <w:rPr>
                <w:rFonts w:asciiTheme="minorHAnsi" w:eastAsiaTheme="minorEastAsia" w:hAnsiTheme="minorHAnsi" w:cstheme="minorBidi"/>
                <w:b w:val="0"/>
                <w:bCs w:val="0"/>
                <w:noProof/>
                <w:color w:val="auto"/>
                <w:sz w:val="22"/>
                <w:szCs w:val="22"/>
                <w:lang w:val="en-US"/>
              </w:rPr>
              <w:tab/>
            </w:r>
            <w:r w:rsidR="00AE28D8" w:rsidRPr="00EA36D5">
              <w:rPr>
                <w:rStyle w:val="Hyperlink"/>
                <w:noProof/>
              </w:rPr>
              <w:t>Detailed Findings and Recomendations</w:t>
            </w:r>
            <w:r w:rsidR="00AE28D8">
              <w:rPr>
                <w:noProof/>
                <w:webHidden/>
              </w:rPr>
              <w:tab/>
            </w:r>
            <w:r w:rsidR="00AE28D8">
              <w:rPr>
                <w:noProof/>
                <w:webHidden/>
              </w:rPr>
              <w:fldChar w:fldCharType="begin"/>
            </w:r>
            <w:r w:rsidR="00AE28D8">
              <w:rPr>
                <w:noProof/>
                <w:webHidden/>
              </w:rPr>
              <w:instrText xml:space="preserve"> PAGEREF _Toc79149028 \h </w:instrText>
            </w:r>
            <w:r w:rsidR="00AE28D8">
              <w:rPr>
                <w:noProof/>
                <w:webHidden/>
              </w:rPr>
            </w:r>
            <w:r w:rsidR="00AE28D8">
              <w:rPr>
                <w:noProof/>
                <w:webHidden/>
              </w:rPr>
              <w:fldChar w:fldCharType="separate"/>
            </w:r>
            <w:r w:rsidR="00AE28D8">
              <w:rPr>
                <w:noProof/>
                <w:webHidden/>
              </w:rPr>
              <w:t>4</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29" w:history="1">
            <w:r w:rsidR="00AE28D8" w:rsidRPr="00EA36D5">
              <w:rPr>
                <w:rStyle w:val="Hyperlink"/>
                <w:noProof/>
              </w:rPr>
              <w:t>2.1</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Multitier Agent Structure Commissions</w:t>
            </w:r>
            <w:r w:rsidR="00AE28D8">
              <w:rPr>
                <w:noProof/>
                <w:webHidden/>
              </w:rPr>
              <w:tab/>
            </w:r>
            <w:r w:rsidR="00AE28D8">
              <w:rPr>
                <w:noProof/>
                <w:webHidden/>
              </w:rPr>
              <w:fldChar w:fldCharType="begin"/>
            </w:r>
            <w:r w:rsidR="00AE28D8">
              <w:rPr>
                <w:noProof/>
                <w:webHidden/>
              </w:rPr>
              <w:instrText xml:space="preserve"> PAGEREF _Toc79149029 \h </w:instrText>
            </w:r>
            <w:r w:rsidR="00AE28D8">
              <w:rPr>
                <w:noProof/>
                <w:webHidden/>
              </w:rPr>
            </w:r>
            <w:r w:rsidR="00AE28D8">
              <w:rPr>
                <w:noProof/>
                <w:webHidden/>
              </w:rPr>
              <w:fldChar w:fldCharType="separate"/>
            </w:r>
            <w:r w:rsidR="00AE28D8">
              <w:rPr>
                <w:noProof/>
                <w:webHidden/>
              </w:rPr>
              <w:t>4</w:t>
            </w:r>
            <w:r w:rsidR="00AE28D8">
              <w:rPr>
                <w:noProof/>
                <w:webHidden/>
              </w:rPr>
              <w:fldChar w:fldCharType="end"/>
            </w:r>
          </w:hyperlink>
        </w:p>
        <w:p w:rsidR="00AE28D8" w:rsidRDefault="002D142D">
          <w:pPr>
            <w:pStyle w:val="TOC3"/>
            <w:tabs>
              <w:tab w:val="left" w:pos="1200"/>
              <w:tab w:val="right" w:leader="dot" w:pos="13949"/>
            </w:tabs>
            <w:rPr>
              <w:rFonts w:asciiTheme="minorHAnsi" w:eastAsiaTheme="minorEastAsia" w:hAnsiTheme="minorHAnsi" w:cstheme="minorBidi"/>
              <w:noProof/>
              <w:color w:val="auto"/>
              <w:sz w:val="22"/>
              <w:szCs w:val="22"/>
              <w:lang w:val="en-US"/>
            </w:rPr>
          </w:pPr>
          <w:hyperlink w:anchor="_Toc79149030" w:history="1">
            <w:r w:rsidR="00AE28D8" w:rsidRPr="00EA36D5">
              <w:rPr>
                <w:rStyle w:val="Hyperlink"/>
                <w:noProof/>
              </w:rPr>
              <w:t>2.1.1</w:t>
            </w:r>
            <w:r w:rsidR="00AE28D8">
              <w:rPr>
                <w:rFonts w:asciiTheme="minorHAnsi" w:eastAsiaTheme="minorEastAsia" w:hAnsiTheme="minorHAnsi" w:cstheme="minorBidi"/>
                <w:noProof/>
                <w:color w:val="auto"/>
                <w:sz w:val="22"/>
                <w:szCs w:val="22"/>
                <w:lang w:val="en-US"/>
              </w:rPr>
              <w:tab/>
            </w:r>
            <w:r w:rsidR="00AE28D8" w:rsidRPr="00EA36D5">
              <w:rPr>
                <w:rStyle w:val="Hyperlink"/>
                <w:noProof/>
              </w:rPr>
              <w:t>Introduction</w:t>
            </w:r>
            <w:r w:rsidR="00AE28D8">
              <w:rPr>
                <w:noProof/>
                <w:webHidden/>
              </w:rPr>
              <w:tab/>
            </w:r>
            <w:r w:rsidR="00AE28D8">
              <w:rPr>
                <w:noProof/>
                <w:webHidden/>
              </w:rPr>
              <w:fldChar w:fldCharType="begin"/>
            </w:r>
            <w:r w:rsidR="00AE28D8">
              <w:rPr>
                <w:noProof/>
                <w:webHidden/>
              </w:rPr>
              <w:instrText xml:space="preserve"> PAGEREF _Toc79149030 \h </w:instrText>
            </w:r>
            <w:r w:rsidR="00AE28D8">
              <w:rPr>
                <w:noProof/>
                <w:webHidden/>
              </w:rPr>
            </w:r>
            <w:r w:rsidR="00AE28D8">
              <w:rPr>
                <w:noProof/>
                <w:webHidden/>
              </w:rPr>
              <w:fldChar w:fldCharType="separate"/>
            </w:r>
            <w:r w:rsidR="00AE28D8">
              <w:rPr>
                <w:noProof/>
                <w:webHidden/>
              </w:rPr>
              <w:t>4</w:t>
            </w:r>
            <w:r w:rsidR="00AE28D8">
              <w:rPr>
                <w:noProof/>
                <w:webHidden/>
              </w:rPr>
              <w:fldChar w:fldCharType="end"/>
            </w:r>
          </w:hyperlink>
        </w:p>
        <w:p w:rsidR="00AE28D8" w:rsidRDefault="002D142D">
          <w:pPr>
            <w:pStyle w:val="TOC3"/>
            <w:tabs>
              <w:tab w:val="left" w:pos="1200"/>
              <w:tab w:val="right" w:leader="dot" w:pos="13949"/>
            </w:tabs>
            <w:rPr>
              <w:rFonts w:asciiTheme="minorHAnsi" w:eastAsiaTheme="minorEastAsia" w:hAnsiTheme="minorHAnsi" w:cstheme="minorBidi"/>
              <w:noProof/>
              <w:color w:val="auto"/>
              <w:sz w:val="22"/>
              <w:szCs w:val="22"/>
              <w:lang w:val="en-US"/>
            </w:rPr>
          </w:pPr>
          <w:hyperlink w:anchor="_Toc79149031" w:history="1">
            <w:r w:rsidR="00AE28D8" w:rsidRPr="00EA36D5">
              <w:rPr>
                <w:rStyle w:val="Hyperlink"/>
                <w:noProof/>
              </w:rPr>
              <w:t>2.1.2</w:t>
            </w:r>
            <w:r w:rsidR="00AE28D8">
              <w:rPr>
                <w:rFonts w:asciiTheme="minorHAnsi" w:eastAsiaTheme="minorEastAsia" w:hAnsiTheme="minorHAnsi" w:cstheme="minorBidi"/>
                <w:noProof/>
                <w:color w:val="auto"/>
                <w:sz w:val="22"/>
                <w:szCs w:val="22"/>
                <w:lang w:val="en-US"/>
              </w:rPr>
              <w:tab/>
            </w:r>
            <w:r w:rsidR="00AE28D8" w:rsidRPr="00EA36D5">
              <w:rPr>
                <w:rStyle w:val="Hyperlink"/>
                <w:noProof/>
              </w:rPr>
              <w:t>Agent Parameter Checklist</w:t>
            </w:r>
            <w:r w:rsidR="00AE28D8">
              <w:rPr>
                <w:noProof/>
                <w:webHidden/>
              </w:rPr>
              <w:tab/>
            </w:r>
            <w:r w:rsidR="00AE28D8">
              <w:rPr>
                <w:noProof/>
                <w:webHidden/>
              </w:rPr>
              <w:fldChar w:fldCharType="begin"/>
            </w:r>
            <w:r w:rsidR="00AE28D8">
              <w:rPr>
                <w:noProof/>
                <w:webHidden/>
              </w:rPr>
              <w:instrText xml:space="preserve"> PAGEREF _Toc79149031 \h </w:instrText>
            </w:r>
            <w:r w:rsidR="00AE28D8">
              <w:rPr>
                <w:noProof/>
                <w:webHidden/>
              </w:rPr>
            </w:r>
            <w:r w:rsidR="00AE28D8">
              <w:rPr>
                <w:noProof/>
                <w:webHidden/>
              </w:rPr>
              <w:fldChar w:fldCharType="separate"/>
            </w:r>
            <w:r w:rsidR="00AE28D8">
              <w:rPr>
                <w:noProof/>
                <w:webHidden/>
              </w:rPr>
              <w:t>13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32" w:history="1">
            <w:r w:rsidR="00AE28D8" w:rsidRPr="00EA36D5">
              <w:rPr>
                <w:rStyle w:val="Hyperlink"/>
                <w:noProof/>
              </w:rPr>
              <w:t>2.2</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Agency Float management</w:t>
            </w:r>
            <w:r w:rsidR="00AE28D8">
              <w:rPr>
                <w:noProof/>
                <w:webHidden/>
              </w:rPr>
              <w:tab/>
            </w:r>
            <w:r w:rsidR="00AE28D8">
              <w:rPr>
                <w:noProof/>
                <w:webHidden/>
              </w:rPr>
              <w:fldChar w:fldCharType="begin"/>
            </w:r>
            <w:r w:rsidR="00AE28D8">
              <w:rPr>
                <w:noProof/>
                <w:webHidden/>
              </w:rPr>
              <w:instrText xml:space="preserve"> PAGEREF _Toc79149032 \h </w:instrText>
            </w:r>
            <w:r w:rsidR="00AE28D8">
              <w:rPr>
                <w:noProof/>
                <w:webHidden/>
              </w:rPr>
            </w:r>
            <w:r w:rsidR="00AE28D8">
              <w:rPr>
                <w:noProof/>
                <w:webHidden/>
              </w:rPr>
              <w:fldChar w:fldCharType="separate"/>
            </w:r>
            <w:r w:rsidR="00AE28D8">
              <w:rPr>
                <w:noProof/>
                <w:webHidden/>
              </w:rPr>
              <w:t>23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33" w:history="1">
            <w:r w:rsidR="00AE28D8" w:rsidRPr="00EA36D5">
              <w:rPr>
                <w:rStyle w:val="Hyperlink"/>
                <w:noProof/>
              </w:rPr>
              <w:t>2.3</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Reconciliation</w:t>
            </w:r>
            <w:r w:rsidR="00AE28D8">
              <w:rPr>
                <w:noProof/>
                <w:webHidden/>
              </w:rPr>
              <w:tab/>
            </w:r>
            <w:r w:rsidR="00AE28D8">
              <w:rPr>
                <w:noProof/>
                <w:webHidden/>
              </w:rPr>
              <w:fldChar w:fldCharType="begin"/>
            </w:r>
            <w:r w:rsidR="00AE28D8">
              <w:rPr>
                <w:noProof/>
                <w:webHidden/>
              </w:rPr>
              <w:instrText xml:space="preserve"> PAGEREF _Toc79149033 \h </w:instrText>
            </w:r>
            <w:r w:rsidR="00AE28D8">
              <w:rPr>
                <w:noProof/>
                <w:webHidden/>
              </w:rPr>
            </w:r>
            <w:r w:rsidR="00AE28D8">
              <w:rPr>
                <w:noProof/>
                <w:webHidden/>
              </w:rPr>
              <w:fldChar w:fldCharType="separate"/>
            </w:r>
            <w:r w:rsidR="00AE28D8">
              <w:rPr>
                <w:noProof/>
                <w:webHidden/>
              </w:rPr>
              <w:t>23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34" w:history="1">
            <w:r w:rsidR="00AE28D8" w:rsidRPr="00EA36D5">
              <w:rPr>
                <w:rStyle w:val="Hyperlink"/>
                <w:noProof/>
              </w:rPr>
              <w:t>2.4</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Anti-Money Laundering</w:t>
            </w:r>
            <w:r w:rsidR="00AE28D8">
              <w:rPr>
                <w:noProof/>
                <w:webHidden/>
              </w:rPr>
              <w:tab/>
            </w:r>
            <w:r w:rsidR="00AE28D8">
              <w:rPr>
                <w:noProof/>
                <w:webHidden/>
              </w:rPr>
              <w:fldChar w:fldCharType="begin"/>
            </w:r>
            <w:r w:rsidR="00AE28D8">
              <w:rPr>
                <w:noProof/>
                <w:webHidden/>
              </w:rPr>
              <w:instrText xml:space="preserve"> PAGEREF _Toc79149034 \h </w:instrText>
            </w:r>
            <w:r w:rsidR="00AE28D8">
              <w:rPr>
                <w:noProof/>
                <w:webHidden/>
              </w:rPr>
            </w:r>
            <w:r w:rsidR="00AE28D8">
              <w:rPr>
                <w:noProof/>
                <w:webHidden/>
              </w:rPr>
              <w:fldChar w:fldCharType="separate"/>
            </w:r>
            <w:r w:rsidR="00AE28D8">
              <w:rPr>
                <w:noProof/>
                <w:webHidden/>
              </w:rPr>
              <w:t>23</w:t>
            </w:r>
            <w:r w:rsidR="00AE28D8">
              <w:rPr>
                <w:noProof/>
                <w:webHidden/>
              </w:rPr>
              <w:fldChar w:fldCharType="end"/>
            </w:r>
          </w:hyperlink>
        </w:p>
        <w:p w:rsidR="00AE28D8" w:rsidRDefault="002D142D">
          <w:pPr>
            <w:pStyle w:val="TOC2"/>
            <w:tabs>
              <w:tab w:val="left" w:pos="800"/>
              <w:tab w:val="right" w:leader="dot" w:pos="13949"/>
            </w:tabs>
            <w:rPr>
              <w:rFonts w:asciiTheme="minorHAnsi" w:eastAsiaTheme="minorEastAsia" w:hAnsiTheme="minorHAnsi" w:cstheme="minorBidi"/>
              <w:i w:val="0"/>
              <w:iCs w:val="0"/>
              <w:noProof/>
              <w:color w:val="auto"/>
              <w:sz w:val="22"/>
              <w:szCs w:val="22"/>
              <w:lang w:val="en-US"/>
            </w:rPr>
          </w:pPr>
          <w:hyperlink w:anchor="_Toc79149035" w:history="1">
            <w:r w:rsidR="00AE28D8" w:rsidRPr="00EA36D5">
              <w:rPr>
                <w:rStyle w:val="Hyperlink"/>
                <w:noProof/>
              </w:rPr>
              <w:t>2.5</w:t>
            </w:r>
            <w:r w:rsidR="00AE28D8">
              <w:rPr>
                <w:rFonts w:asciiTheme="minorHAnsi" w:eastAsiaTheme="minorEastAsia" w:hAnsiTheme="minorHAnsi" w:cstheme="minorBidi"/>
                <w:i w:val="0"/>
                <w:iCs w:val="0"/>
                <w:noProof/>
                <w:color w:val="auto"/>
                <w:sz w:val="22"/>
                <w:szCs w:val="22"/>
                <w:lang w:val="en-US"/>
              </w:rPr>
              <w:tab/>
            </w:r>
            <w:r w:rsidR="00AE28D8" w:rsidRPr="00EA36D5">
              <w:rPr>
                <w:rStyle w:val="Hyperlink"/>
                <w:noProof/>
              </w:rPr>
              <w:t>Terminal Management System (TMS)</w:t>
            </w:r>
            <w:r w:rsidR="00AE28D8">
              <w:rPr>
                <w:noProof/>
                <w:webHidden/>
              </w:rPr>
              <w:tab/>
            </w:r>
            <w:r w:rsidR="00AE28D8">
              <w:rPr>
                <w:noProof/>
                <w:webHidden/>
              </w:rPr>
              <w:fldChar w:fldCharType="begin"/>
            </w:r>
            <w:r w:rsidR="00AE28D8">
              <w:rPr>
                <w:noProof/>
                <w:webHidden/>
              </w:rPr>
              <w:instrText xml:space="preserve"> PAGEREF _Toc79149035 \h </w:instrText>
            </w:r>
            <w:r w:rsidR="00AE28D8">
              <w:rPr>
                <w:noProof/>
                <w:webHidden/>
              </w:rPr>
            </w:r>
            <w:r w:rsidR="00AE28D8">
              <w:rPr>
                <w:noProof/>
                <w:webHidden/>
              </w:rPr>
              <w:fldChar w:fldCharType="separate"/>
            </w:r>
            <w:r w:rsidR="00AE28D8">
              <w:rPr>
                <w:noProof/>
                <w:webHidden/>
              </w:rPr>
              <w:t>23</w:t>
            </w:r>
            <w:r w:rsidR="00AE28D8">
              <w:rPr>
                <w:noProof/>
                <w:webHidden/>
              </w:rPr>
              <w:fldChar w:fldCharType="end"/>
            </w:r>
          </w:hyperlink>
        </w:p>
        <w:p w:rsidR="00AE28D8" w:rsidRDefault="002D142D">
          <w:pPr>
            <w:pStyle w:val="TOC1"/>
            <w:tabs>
              <w:tab w:val="left" w:pos="400"/>
              <w:tab w:val="right" w:leader="dot" w:pos="13949"/>
            </w:tabs>
            <w:rPr>
              <w:rFonts w:asciiTheme="minorHAnsi" w:eastAsiaTheme="minorEastAsia" w:hAnsiTheme="minorHAnsi" w:cstheme="minorBidi"/>
              <w:b w:val="0"/>
              <w:bCs w:val="0"/>
              <w:noProof/>
              <w:color w:val="auto"/>
              <w:sz w:val="22"/>
              <w:szCs w:val="22"/>
              <w:lang w:val="en-US"/>
            </w:rPr>
          </w:pPr>
          <w:hyperlink w:anchor="_Toc79149036" w:history="1">
            <w:r w:rsidR="00AE28D8" w:rsidRPr="00EA36D5">
              <w:rPr>
                <w:rStyle w:val="Hyperlink"/>
                <w:rFonts w:ascii="Times New Roman Bold" w:hAnsi="Times New Roman Bold"/>
                <w:noProof/>
              </w:rPr>
              <w:t>3</w:t>
            </w:r>
            <w:r w:rsidR="00AE28D8">
              <w:rPr>
                <w:rFonts w:asciiTheme="minorHAnsi" w:eastAsiaTheme="minorEastAsia" w:hAnsiTheme="minorHAnsi" w:cstheme="minorBidi"/>
                <w:b w:val="0"/>
                <w:bCs w:val="0"/>
                <w:noProof/>
                <w:color w:val="auto"/>
                <w:sz w:val="22"/>
                <w:szCs w:val="22"/>
                <w:lang w:val="en-US"/>
              </w:rPr>
              <w:tab/>
            </w:r>
            <w:r w:rsidR="00AE28D8" w:rsidRPr="00EA36D5">
              <w:rPr>
                <w:rStyle w:val="Hyperlink"/>
                <w:noProof/>
              </w:rPr>
              <w:t>Conclusion</w:t>
            </w:r>
            <w:r w:rsidR="00AE28D8">
              <w:rPr>
                <w:noProof/>
                <w:webHidden/>
              </w:rPr>
              <w:tab/>
            </w:r>
            <w:r w:rsidR="00AE28D8">
              <w:rPr>
                <w:noProof/>
                <w:webHidden/>
              </w:rPr>
              <w:fldChar w:fldCharType="begin"/>
            </w:r>
            <w:r w:rsidR="00AE28D8">
              <w:rPr>
                <w:noProof/>
                <w:webHidden/>
              </w:rPr>
              <w:instrText xml:space="preserve"> PAGEREF _Toc79149036 \h </w:instrText>
            </w:r>
            <w:r w:rsidR="00AE28D8">
              <w:rPr>
                <w:noProof/>
                <w:webHidden/>
              </w:rPr>
            </w:r>
            <w:r w:rsidR="00AE28D8">
              <w:rPr>
                <w:noProof/>
                <w:webHidden/>
              </w:rPr>
              <w:fldChar w:fldCharType="separate"/>
            </w:r>
            <w:r w:rsidR="00AE28D8">
              <w:rPr>
                <w:noProof/>
                <w:webHidden/>
              </w:rPr>
              <w:t>24</w:t>
            </w:r>
            <w:r w:rsidR="00AE28D8">
              <w:rPr>
                <w:noProof/>
                <w:webHidden/>
              </w:rPr>
              <w:fldChar w:fldCharType="end"/>
            </w:r>
          </w:hyperlink>
        </w:p>
        <w:p w:rsidR="00AE28D8" w:rsidRDefault="002D142D">
          <w:pPr>
            <w:pStyle w:val="TOC1"/>
            <w:tabs>
              <w:tab w:val="left" w:pos="400"/>
              <w:tab w:val="right" w:leader="dot" w:pos="13949"/>
            </w:tabs>
            <w:rPr>
              <w:rFonts w:asciiTheme="minorHAnsi" w:eastAsiaTheme="minorEastAsia" w:hAnsiTheme="minorHAnsi" w:cstheme="minorBidi"/>
              <w:b w:val="0"/>
              <w:bCs w:val="0"/>
              <w:noProof/>
              <w:color w:val="auto"/>
              <w:sz w:val="22"/>
              <w:szCs w:val="22"/>
              <w:lang w:val="en-US"/>
            </w:rPr>
          </w:pPr>
          <w:hyperlink w:anchor="_Toc79149037" w:history="1">
            <w:r w:rsidR="00AE28D8" w:rsidRPr="00EA36D5">
              <w:rPr>
                <w:rStyle w:val="Hyperlink"/>
                <w:rFonts w:ascii="Times New Roman Bold" w:hAnsi="Times New Roman Bold"/>
                <w:noProof/>
              </w:rPr>
              <w:t>4</w:t>
            </w:r>
            <w:r w:rsidR="00AE28D8">
              <w:rPr>
                <w:rFonts w:asciiTheme="minorHAnsi" w:eastAsiaTheme="minorEastAsia" w:hAnsiTheme="minorHAnsi" w:cstheme="minorBidi"/>
                <w:b w:val="0"/>
                <w:bCs w:val="0"/>
                <w:noProof/>
                <w:color w:val="auto"/>
                <w:sz w:val="22"/>
                <w:szCs w:val="22"/>
                <w:lang w:val="en-US"/>
              </w:rPr>
              <w:tab/>
            </w:r>
            <w:r w:rsidR="00AE28D8" w:rsidRPr="00EA36D5">
              <w:rPr>
                <w:rStyle w:val="Hyperlink"/>
                <w:noProof/>
              </w:rPr>
              <w:t>Appendices</w:t>
            </w:r>
            <w:r w:rsidR="00AE28D8">
              <w:rPr>
                <w:noProof/>
                <w:webHidden/>
              </w:rPr>
              <w:tab/>
            </w:r>
            <w:r w:rsidR="00AE28D8">
              <w:rPr>
                <w:noProof/>
                <w:webHidden/>
              </w:rPr>
              <w:fldChar w:fldCharType="begin"/>
            </w:r>
            <w:r w:rsidR="00AE28D8">
              <w:rPr>
                <w:noProof/>
                <w:webHidden/>
              </w:rPr>
              <w:instrText xml:space="preserve"> PAGEREF _Toc79149037 \h </w:instrText>
            </w:r>
            <w:r w:rsidR="00AE28D8">
              <w:rPr>
                <w:noProof/>
                <w:webHidden/>
              </w:rPr>
            </w:r>
            <w:r w:rsidR="00AE28D8">
              <w:rPr>
                <w:noProof/>
                <w:webHidden/>
              </w:rPr>
              <w:fldChar w:fldCharType="separate"/>
            </w:r>
            <w:r w:rsidR="00AE28D8">
              <w:rPr>
                <w:noProof/>
                <w:webHidden/>
              </w:rPr>
              <w:t>25</w:t>
            </w:r>
            <w:r w:rsidR="00AE28D8">
              <w:rPr>
                <w:noProof/>
                <w:webHidden/>
              </w:rPr>
              <w:fldChar w:fldCharType="end"/>
            </w:r>
          </w:hyperlink>
        </w:p>
        <w:p w:rsidR="00AE28D8" w:rsidRDefault="002D142D">
          <w:pPr>
            <w:pStyle w:val="TOC1"/>
            <w:tabs>
              <w:tab w:val="left" w:pos="400"/>
              <w:tab w:val="right" w:leader="dot" w:pos="13949"/>
            </w:tabs>
            <w:rPr>
              <w:rFonts w:asciiTheme="minorHAnsi" w:eastAsiaTheme="minorEastAsia" w:hAnsiTheme="minorHAnsi" w:cstheme="minorBidi"/>
              <w:b w:val="0"/>
              <w:bCs w:val="0"/>
              <w:noProof/>
              <w:color w:val="auto"/>
              <w:sz w:val="22"/>
              <w:szCs w:val="22"/>
              <w:lang w:val="en-US"/>
            </w:rPr>
          </w:pPr>
          <w:hyperlink w:anchor="_Toc79149038" w:history="1">
            <w:r w:rsidR="00AE28D8" w:rsidRPr="00EA36D5">
              <w:rPr>
                <w:rStyle w:val="Hyperlink"/>
                <w:rFonts w:ascii="Times New Roman Bold" w:hAnsi="Times New Roman Bold"/>
                <w:noProof/>
              </w:rPr>
              <w:t>5</w:t>
            </w:r>
            <w:r w:rsidR="00AE28D8">
              <w:rPr>
                <w:rFonts w:asciiTheme="minorHAnsi" w:eastAsiaTheme="minorEastAsia" w:hAnsiTheme="minorHAnsi" w:cstheme="minorBidi"/>
                <w:b w:val="0"/>
                <w:bCs w:val="0"/>
                <w:noProof/>
                <w:color w:val="auto"/>
                <w:sz w:val="22"/>
                <w:szCs w:val="22"/>
                <w:lang w:val="en-US"/>
              </w:rPr>
              <w:tab/>
            </w:r>
            <w:r w:rsidR="00AE28D8" w:rsidRPr="00EA36D5">
              <w:rPr>
                <w:rStyle w:val="Hyperlink"/>
                <w:noProof/>
              </w:rPr>
              <w:t>References</w:t>
            </w:r>
            <w:r w:rsidR="00AE28D8">
              <w:rPr>
                <w:noProof/>
                <w:webHidden/>
              </w:rPr>
              <w:tab/>
            </w:r>
            <w:r w:rsidR="00AE28D8">
              <w:rPr>
                <w:noProof/>
                <w:webHidden/>
              </w:rPr>
              <w:fldChar w:fldCharType="begin"/>
            </w:r>
            <w:r w:rsidR="00AE28D8">
              <w:rPr>
                <w:noProof/>
                <w:webHidden/>
              </w:rPr>
              <w:instrText xml:space="preserve"> PAGEREF _Toc79149038 \h </w:instrText>
            </w:r>
            <w:r w:rsidR="00AE28D8">
              <w:rPr>
                <w:noProof/>
                <w:webHidden/>
              </w:rPr>
            </w:r>
            <w:r w:rsidR="00AE28D8">
              <w:rPr>
                <w:noProof/>
                <w:webHidden/>
              </w:rPr>
              <w:fldChar w:fldCharType="separate"/>
            </w:r>
            <w:r w:rsidR="00AE28D8">
              <w:rPr>
                <w:noProof/>
                <w:webHidden/>
              </w:rPr>
              <w:t>26</w:t>
            </w:r>
            <w:r w:rsidR="00AE28D8">
              <w:rPr>
                <w:noProof/>
                <w:webHidden/>
              </w:rPr>
              <w:fldChar w:fldCharType="end"/>
            </w:r>
          </w:hyperlink>
        </w:p>
        <w:p w:rsidR="00AE28D8" w:rsidRDefault="00AE28D8">
          <w:r>
            <w:rPr>
              <w:b/>
              <w:bCs/>
              <w:noProof/>
            </w:rPr>
            <w:fldChar w:fldCharType="end"/>
          </w:r>
        </w:p>
      </w:sdtContent>
    </w:sdt>
    <w:p w:rsidR="00A13A18" w:rsidRPr="00B774CF" w:rsidRDefault="00A13A18" w:rsidP="00F46868">
      <w:pPr>
        <w:tabs>
          <w:tab w:val="left" w:pos="2220"/>
        </w:tabs>
        <w:spacing w:line="276" w:lineRule="auto"/>
        <w:rPr>
          <w:rFonts w:ascii="Times New Roman" w:hAnsi="Times New Roman"/>
          <w:color w:val="auto"/>
          <w:sz w:val="22"/>
          <w:szCs w:val="22"/>
        </w:rPr>
      </w:pPr>
    </w:p>
    <w:p w:rsidR="00EA3F78" w:rsidRPr="00B774CF" w:rsidRDefault="00EA3F78" w:rsidP="00F46868">
      <w:pPr>
        <w:pStyle w:val="Heading1"/>
        <w:spacing w:line="276" w:lineRule="auto"/>
        <w:rPr>
          <w:sz w:val="48"/>
          <w:szCs w:val="36"/>
        </w:rPr>
      </w:pPr>
      <w:bookmarkStart w:id="7" w:name="_Toc475107154"/>
      <w:bookmarkStart w:id="8" w:name="_Toc79149024"/>
      <w:r w:rsidRPr="00B774CF">
        <w:rPr>
          <w:sz w:val="48"/>
          <w:szCs w:val="36"/>
        </w:rPr>
        <w:lastRenderedPageBreak/>
        <w:t>Executive Summary</w:t>
      </w:r>
      <w:bookmarkEnd w:id="7"/>
      <w:bookmarkEnd w:id="8"/>
    </w:p>
    <w:p w:rsidR="00260978" w:rsidRPr="00BE69E2" w:rsidRDefault="00667D31">
      <w:pPr>
        <w:pStyle w:val="Heading2"/>
      </w:pPr>
      <w:bookmarkStart w:id="9" w:name="_Toc79149025"/>
      <w:r w:rsidRPr="00B774CF">
        <w:t>Objective</w:t>
      </w:r>
      <w:bookmarkEnd w:id="9"/>
    </w:p>
    <w:p w:rsidR="00260978" w:rsidRPr="00260978" w:rsidRDefault="00260978" w:rsidP="00F46868">
      <w:pPr>
        <w:spacing w:before="0" w:after="0" w:line="276" w:lineRule="auto"/>
        <w:rPr>
          <w:rFonts w:ascii="Times New Roman" w:eastAsia="+mn-ea" w:hAnsi="Times New Roman"/>
          <w:noProof/>
          <w:color w:val="auto"/>
          <w:kern w:val="24"/>
          <w:sz w:val="44"/>
          <w:szCs w:val="48"/>
        </w:rPr>
      </w:pPr>
      <w:r w:rsidRPr="00260978">
        <w:rPr>
          <w:rFonts w:ascii="Times New Roman" w:hAnsi="Times New Roman"/>
          <w:sz w:val="28"/>
          <w:szCs w:val="28"/>
        </w:rPr>
        <w:t xml:space="preserve">Work with Fintech to develop an Agency Banking Framework that can be integrated within their current digital channel strategy to provide robust solutions to the market. </w:t>
      </w:r>
    </w:p>
    <w:p w:rsidR="00AA09D2" w:rsidRPr="00B774CF" w:rsidRDefault="00491567">
      <w:pPr>
        <w:pStyle w:val="Heading2"/>
      </w:pPr>
      <w:bookmarkStart w:id="10" w:name="_Toc475107156"/>
      <w:bookmarkStart w:id="11" w:name="_Toc79149026"/>
      <w:r w:rsidRPr="00B774CF">
        <w:t>Scope</w:t>
      </w:r>
      <w:bookmarkEnd w:id="10"/>
      <w:r w:rsidR="007D72A9" w:rsidRPr="00B774CF">
        <w:t xml:space="preserve"> &amp; Approach</w:t>
      </w:r>
      <w:bookmarkEnd w:id="11"/>
    </w:p>
    <w:tbl>
      <w:tblPr>
        <w:tblStyle w:val="TableGrid"/>
        <w:tblW w:w="0" w:type="auto"/>
        <w:tblLook w:val="04A0" w:firstRow="1" w:lastRow="0" w:firstColumn="1" w:lastColumn="0" w:noHBand="0" w:noVBand="1"/>
      </w:tblPr>
      <w:tblGrid>
        <w:gridCol w:w="6974"/>
        <w:gridCol w:w="6975"/>
      </w:tblGrid>
      <w:tr w:rsidR="007D72A9" w:rsidRPr="00B774CF" w:rsidTr="007D72A9">
        <w:tc>
          <w:tcPr>
            <w:tcW w:w="6974" w:type="dxa"/>
          </w:tcPr>
          <w:p w:rsidR="007D72A9" w:rsidRPr="00B774CF" w:rsidRDefault="007D72A9" w:rsidP="00F46868">
            <w:pPr>
              <w:spacing w:before="0" w:after="0" w:line="276" w:lineRule="auto"/>
              <w:ind w:left="0"/>
              <w:rPr>
                <w:rFonts w:ascii="Times New Roman" w:eastAsia="+mn-ea" w:hAnsi="Times New Roman"/>
                <w:bCs/>
                <w:iCs/>
                <w:noProof/>
                <w:color w:val="auto"/>
                <w:kern w:val="24"/>
                <w:sz w:val="28"/>
                <w:szCs w:val="32"/>
              </w:rPr>
            </w:pPr>
            <w:r w:rsidRPr="00B774CF">
              <w:rPr>
                <w:rFonts w:ascii="Times New Roman" w:eastAsia="+mn-ea" w:hAnsi="Times New Roman"/>
                <w:bCs/>
                <w:iCs/>
                <w:noProof/>
                <w:color w:val="auto"/>
                <w:kern w:val="24"/>
                <w:sz w:val="28"/>
                <w:szCs w:val="32"/>
              </w:rPr>
              <w:t>The following highlights the scope</w:t>
            </w:r>
            <w:r w:rsidR="002349F5">
              <w:rPr>
                <w:rFonts w:ascii="Times New Roman" w:eastAsia="+mn-ea" w:hAnsi="Times New Roman"/>
                <w:bCs/>
                <w:iCs/>
                <w:noProof/>
                <w:color w:val="auto"/>
                <w:kern w:val="24"/>
                <w:sz w:val="28"/>
                <w:szCs w:val="32"/>
              </w:rPr>
              <w:t xml:space="preserve"> under development</w:t>
            </w:r>
            <w:r w:rsidRPr="00B774CF">
              <w:rPr>
                <w:rFonts w:ascii="Times New Roman" w:eastAsia="+mn-ea" w:hAnsi="Times New Roman"/>
                <w:bCs/>
                <w:iCs/>
                <w:noProof/>
                <w:color w:val="auto"/>
                <w:kern w:val="24"/>
                <w:sz w:val="28"/>
                <w:szCs w:val="32"/>
              </w:rPr>
              <w:t>:</w:t>
            </w:r>
          </w:p>
          <w:p w:rsidR="00C20D51" w:rsidRPr="00B774CF" w:rsidRDefault="00C20D51"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 xml:space="preserve">Multitier Agent Structure </w:t>
            </w:r>
            <w:r w:rsidR="001D1BC8">
              <w:rPr>
                <w:rFonts w:ascii="Times New Roman" w:eastAsia="+mn-ea" w:hAnsi="Times New Roman"/>
                <w:bCs/>
                <w:iCs/>
                <w:noProof/>
                <w:kern w:val="24"/>
                <w:sz w:val="28"/>
                <w:szCs w:val="32"/>
              </w:rPr>
              <w:t>Commissions</w:t>
            </w:r>
          </w:p>
          <w:p w:rsidR="00C20D51" w:rsidRPr="00B774CF" w:rsidRDefault="00C20D51"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Float management</w:t>
            </w:r>
          </w:p>
          <w:p w:rsidR="00C20D51" w:rsidRPr="00B774CF" w:rsidRDefault="00C20D51"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Reconciliation</w:t>
            </w:r>
          </w:p>
          <w:p w:rsidR="00C20D51" w:rsidRPr="00B774CF" w:rsidRDefault="00C20D51"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 xml:space="preserve">Anti-Money Laundering </w:t>
            </w:r>
          </w:p>
          <w:p w:rsidR="00C20D51" w:rsidRPr="00B774CF" w:rsidRDefault="00B774CF"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Terminal Management System (TMS)</w:t>
            </w:r>
          </w:p>
        </w:tc>
        <w:tc>
          <w:tcPr>
            <w:tcW w:w="6975" w:type="dxa"/>
          </w:tcPr>
          <w:p w:rsidR="007D72A9" w:rsidRPr="00B774CF" w:rsidRDefault="007D72A9" w:rsidP="00F46868">
            <w:pPr>
              <w:spacing w:before="0" w:after="0" w:line="276" w:lineRule="auto"/>
              <w:ind w:left="0"/>
              <w:rPr>
                <w:rFonts w:ascii="Times New Roman" w:eastAsia="+mn-ea" w:hAnsi="Times New Roman"/>
                <w:bCs/>
                <w:iCs/>
                <w:noProof/>
                <w:color w:val="auto"/>
                <w:kern w:val="24"/>
                <w:sz w:val="28"/>
                <w:szCs w:val="32"/>
              </w:rPr>
            </w:pPr>
            <w:r w:rsidRPr="00B774CF">
              <w:rPr>
                <w:rFonts w:ascii="Times New Roman" w:eastAsia="+mn-ea" w:hAnsi="Times New Roman"/>
                <w:bCs/>
                <w:iCs/>
                <w:noProof/>
                <w:color w:val="auto"/>
                <w:kern w:val="24"/>
                <w:sz w:val="28"/>
                <w:szCs w:val="32"/>
              </w:rPr>
              <w:t xml:space="preserve">The following methods were deployed in </w:t>
            </w:r>
            <w:r w:rsidR="00C20D51" w:rsidRPr="00B774CF">
              <w:rPr>
                <w:rFonts w:ascii="Times New Roman" w:eastAsia="+mn-ea" w:hAnsi="Times New Roman"/>
                <w:bCs/>
                <w:iCs/>
                <w:noProof/>
                <w:color w:val="auto"/>
                <w:kern w:val="24"/>
                <w:sz w:val="28"/>
                <w:szCs w:val="32"/>
              </w:rPr>
              <w:t>gathering our findings</w:t>
            </w:r>
            <w:r w:rsidRPr="00B774CF">
              <w:rPr>
                <w:rFonts w:ascii="Times New Roman" w:eastAsia="+mn-ea" w:hAnsi="Times New Roman"/>
                <w:bCs/>
                <w:iCs/>
                <w:noProof/>
                <w:color w:val="auto"/>
                <w:kern w:val="24"/>
                <w:sz w:val="28"/>
                <w:szCs w:val="32"/>
              </w:rPr>
              <w:t>:</w:t>
            </w:r>
          </w:p>
          <w:p w:rsidR="007D72A9" w:rsidRPr="00B774CF" w:rsidRDefault="007D72A9" w:rsidP="00F46868">
            <w:pPr>
              <w:pStyle w:val="ListParagraph"/>
              <w:numPr>
                <w:ilvl w:val="0"/>
                <w:numId w:val="45"/>
              </w:numPr>
              <w:spacing w:line="276" w:lineRule="auto"/>
              <w:rPr>
                <w:rFonts w:ascii="Times New Roman" w:eastAsia="+mn-ea" w:hAnsi="Times New Roman"/>
                <w:bCs/>
                <w:iCs/>
                <w:noProof/>
                <w:kern w:val="24"/>
                <w:sz w:val="28"/>
                <w:szCs w:val="32"/>
              </w:rPr>
            </w:pPr>
            <w:r w:rsidRPr="00B774CF">
              <w:rPr>
                <w:rFonts w:ascii="Times New Roman" w:eastAsia="+mn-ea" w:hAnsi="Times New Roman"/>
                <w:bCs/>
                <w:iCs/>
                <w:noProof/>
                <w:kern w:val="24"/>
                <w:sz w:val="28"/>
                <w:szCs w:val="32"/>
              </w:rPr>
              <w:t>Document desk reviews;</w:t>
            </w:r>
          </w:p>
          <w:p w:rsidR="007D72A9" w:rsidRPr="00B774CF" w:rsidRDefault="007D72A9" w:rsidP="00F46868">
            <w:pPr>
              <w:pStyle w:val="ListParagraph"/>
              <w:numPr>
                <w:ilvl w:val="0"/>
                <w:numId w:val="45"/>
              </w:numPr>
              <w:spacing w:line="276" w:lineRule="auto"/>
              <w:rPr>
                <w:rFonts w:ascii="Times New Roman" w:eastAsia="+mn-ea" w:hAnsi="Times New Roman"/>
                <w:bCs/>
                <w:iCs/>
                <w:noProof/>
                <w:kern w:val="24"/>
                <w:sz w:val="28"/>
                <w:szCs w:val="32"/>
              </w:rPr>
            </w:pPr>
            <w:r w:rsidRPr="00E97CA7">
              <w:rPr>
                <w:rFonts w:ascii="Times New Roman" w:eastAsia="+mn-ea" w:hAnsi="Times New Roman"/>
                <w:bCs/>
                <w:iCs/>
                <w:noProof/>
                <w:kern w:val="24"/>
                <w:sz w:val="28"/>
                <w:szCs w:val="32"/>
              </w:rPr>
              <w:t>Interviews wi</w:t>
            </w:r>
            <w:r w:rsidR="00BE69E2" w:rsidRPr="00E97CA7">
              <w:rPr>
                <w:rFonts w:ascii="Times New Roman" w:eastAsia="+mn-ea" w:hAnsi="Times New Roman"/>
                <w:bCs/>
                <w:iCs/>
                <w:noProof/>
                <w:kern w:val="24"/>
                <w:sz w:val="28"/>
                <w:szCs w:val="32"/>
              </w:rPr>
              <w:t>th</w:t>
            </w:r>
            <w:r w:rsidRPr="00E97CA7">
              <w:rPr>
                <w:rFonts w:ascii="Times New Roman" w:eastAsia="+mn-ea" w:hAnsi="Times New Roman"/>
                <w:bCs/>
                <w:iCs/>
                <w:noProof/>
                <w:kern w:val="24"/>
                <w:sz w:val="28"/>
                <w:szCs w:val="32"/>
              </w:rPr>
              <w:t xml:space="preserve"> selected key project </w:t>
            </w:r>
            <w:r w:rsidR="00B774CF" w:rsidRPr="00E97CA7">
              <w:rPr>
                <w:rFonts w:ascii="Times New Roman" w:eastAsia="+mn-ea" w:hAnsi="Times New Roman"/>
                <w:bCs/>
                <w:iCs/>
                <w:noProof/>
                <w:kern w:val="24"/>
                <w:sz w:val="28"/>
                <w:szCs w:val="32"/>
              </w:rPr>
              <w:t>members</w:t>
            </w:r>
            <w:r w:rsidRPr="00E97CA7">
              <w:rPr>
                <w:rFonts w:ascii="Times New Roman" w:eastAsia="+mn-ea" w:hAnsi="Times New Roman"/>
                <w:bCs/>
                <w:iCs/>
                <w:noProof/>
                <w:kern w:val="24"/>
                <w:sz w:val="28"/>
                <w:szCs w:val="32"/>
              </w:rPr>
              <w:t>;</w:t>
            </w:r>
          </w:p>
        </w:tc>
      </w:tr>
    </w:tbl>
    <w:p w:rsidR="00085EC2" w:rsidRPr="00B774CF" w:rsidRDefault="00085EC2">
      <w:pPr>
        <w:pStyle w:val="Heading2"/>
      </w:pPr>
      <w:bookmarkStart w:id="12" w:name="_Toc79149027"/>
      <w:bookmarkStart w:id="13" w:name="_Toc475107157"/>
      <w:r w:rsidRPr="00B774CF">
        <w:t>Limitations</w:t>
      </w:r>
      <w:bookmarkEnd w:id="12"/>
    </w:p>
    <w:p w:rsidR="00085EC2" w:rsidRPr="00B774CF" w:rsidRDefault="00E50E58" w:rsidP="00F46868">
      <w:pPr>
        <w:spacing w:before="0" w:after="0" w:line="276" w:lineRule="auto"/>
        <w:rPr>
          <w:rFonts w:ascii="Times New Roman" w:eastAsia="+mn-ea" w:hAnsi="Times New Roman"/>
          <w:bCs/>
          <w:iCs/>
          <w:noProof/>
          <w:color w:val="auto"/>
          <w:kern w:val="24"/>
          <w:sz w:val="28"/>
          <w:szCs w:val="32"/>
        </w:rPr>
      </w:pPr>
      <w:r w:rsidRPr="00B774CF">
        <w:rPr>
          <w:rFonts w:ascii="Times New Roman" w:eastAsia="+mn-ea" w:hAnsi="Times New Roman"/>
          <w:bCs/>
          <w:iCs/>
          <w:noProof/>
          <w:color w:val="auto"/>
          <w:kern w:val="24"/>
          <w:sz w:val="28"/>
          <w:szCs w:val="32"/>
        </w:rPr>
        <w:t xml:space="preserve">The </w:t>
      </w:r>
      <w:r w:rsidR="00B774CF">
        <w:rPr>
          <w:rFonts w:ascii="Times New Roman" w:eastAsia="+mn-ea" w:hAnsi="Times New Roman"/>
          <w:bCs/>
          <w:iCs/>
          <w:noProof/>
          <w:color w:val="auto"/>
          <w:kern w:val="24"/>
          <w:sz w:val="28"/>
          <w:szCs w:val="32"/>
        </w:rPr>
        <w:t>results</w:t>
      </w:r>
      <w:r w:rsidRPr="00B774CF">
        <w:rPr>
          <w:rFonts w:ascii="Times New Roman" w:eastAsia="+mn-ea" w:hAnsi="Times New Roman"/>
          <w:bCs/>
          <w:iCs/>
          <w:noProof/>
          <w:color w:val="auto"/>
          <w:kern w:val="24"/>
          <w:sz w:val="28"/>
          <w:szCs w:val="32"/>
        </w:rPr>
        <w:t xml:space="preserve"> </w:t>
      </w:r>
      <w:r w:rsidR="00B774CF">
        <w:rPr>
          <w:rFonts w:ascii="Times New Roman" w:eastAsia="+mn-ea" w:hAnsi="Times New Roman"/>
          <w:bCs/>
          <w:iCs/>
          <w:noProof/>
          <w:color w:val="auto"/>
          <w:kern w:val="24"/>
          <w:sz w:val="28"/>
          <w:szCs w:val="32"/>
        </w:rPr>
        <w:t>were as</w:t>
      </w:r>
      <w:r w:rsidRPr="00B774CF">
        <w:rPr>
          <w:rFonts w:ascii="Times New Roman" w:eastAsia="+mn-ea" w:hAnsi="Times New Roman"/>
          <w:bCs/>
          <w:iCs/>
          <w:noProof/>
          <w:color w:val="auto"/>
          <w:kern w:val="24"/>
          <w:sz w:val="28"/>
          <w:szCs w:val="32"/>
        </w:rPr>
        <w:t xml:space="preserve"> at a point in time and therefore if changes may have occurred then the findings won’t be applicable in totally.</w:t>
      </w:r>
    </w:p>
    <w:p w:rsidR="008F6DEC" w:rsidRPr="00B774CF" w:rsidRDefault="008F6DEC" w:rsidP="00F46868">
      <w:pPr>
        <w:pStyle w:val="Heading1"/>
        <w:spacing w:line="276" w:lineRule="auto"/>
        <w:rPr>
          <w:sz w:val="48"/>
          <w:szCs w:val="36"/>
        </w:rPr>
      </w:pPr>
      <w:bookmarkStart w:id="14" w:name="_Toc475107159"/>
      <w:bookmarkStart w:id="15" w:name="_Toc79149028"/>
      <w:bookmarkEnd w:id="13"/>
      <w:r w:rsidRPr="00B774CF">
        <w:rPr>
          <w:sz w:val="48"/>
          <w:szCs w:val="36"/>
        </w:rPr>
        <w:lastRenderedPageBreak/>
        <w:t xml:space="preserve">Detailed </w:t>
      </w:r>
      <w:bookmarkEnd w:id="14"/>
      <w:r w:rsidR="006A48EB" w:rsidRPr="00B774CF">
        <w:rPr>
          <w:sz w:val="48"/>
          <w:szCs w:val="36"/>
        </w:rPr>
        <w:t>Findings</w:t>
      </w:r>
      <w:r w:rsidR="00A31897">
        <w:rPr>
          <w:sz w:val="48"/>
          <w:szCs w:val="36"/>
        </w:rPr>
        <w:t xml:space="preserve"> and Recomendations</w:t>
      </w:r>
      <w:bookmarkEnd w:id="15"/>
    </w:p>
    <w:p w:rsidR="00B774CF" w:rsidRDefault="00B774CF">
      <w:pPr>
        <w:pStyle w:val="Heading2"/>
      </w:pPr>
      <w:bookmarkStart w:id="16" w:name="_Toc475094601"/>
      <w:bookmarkStart w:id="17" w:name="_Toc79149029"/>
      <w:bookmarkEnd w:id="16"/>
      <w:r w:rsidRPr="00B774CF">
        <w:t xml:space="preserve">Multitier Agent Structure </w:t>
      </w:r>
      <w:r w:rsidR="00822503">
        <w:t>Commissions</w:t>
      </w:r>
      <w:bookmarkEnd w:id="17"/>
    </w:p>
    <w:p w:rsidR="008A566A" w:rsidRDefault="008A566A" w:rsidP="007D0678">
      <w:pPr>
        <w:pStyle w:val="Heading3"/>
      </w:pPr>
      <w:bookmarkStart w:id="18" w:name="_Toc79149030"/>
      <w:r>
        <w:t>In</w:t>
      </w:r>
      <w:r w:rsidR="003A6079">
        <w:t>t</w:t>
      </w:r>
      <w:r>
        <w:t>roduction</w:t>
      </w:r>
      <w:bookmarkEnd w:id="18"/>
    </w:p>
    <w:p w:rsidR="003E1023" w:rsidRDefault="008A566A" w:rsidP="00F46868">
      <w:pPr>
        <w:spacing w:before="0" w:after="0" w:line="276" w:lineRule="auto"/>
        <w:rPr>
          <w:rFonts w:ascii="Times New Roman" w:eastAsia="+mn-ea" w:hAnsi="Times New Roman"/>
          <w:bCs/>
          <w:iCs/>
          <w:noProof/>
          <w:color w:val="auto"/>
          <w:kern w:val="24"/>
          <w:sz w:val="28"/>
          <w:szCs w:val="32"/>
        </w:rPr>
      </w:pPr>
      <w:r w:rsidRPr="008A566A">
        <w:rPr>
          <w:rFonts w:ascii="Times New Roman" w:eastAsia="+mn-ea" w:hAnsi="Times New Roman"/>
          <w:bCs/>
          <w:iCs/>
          <w:noProof/>
          <w:color w:val="auto"/>
          <w:kern w:val="24"/>
          <w:sz w:val="28"/>
          <w:szCs w:val="32"/>
        </w:rPr>
        <w:t>Real-time management of agent network</w:t>
      </w:r>
      <w:r w:rsidR="003A6079">
        <w:rPr>
          <w:rFonts w:ascii="Times New Roman" w:eastAsia="+mn-ea" w:hAnsi="Times New Roman"/>
          <w:bCs/>
          <w:iCs/>
          <w:noProof/>
          <w:color w:val="auto"/>
          <w:kern w:val="24"/>
          <w:sz w:val="28"/>
          <w:szCs w:val="32"/>
        </w:rPr>
        <w:t>s</w:t>
      </w:r>
      <w:r w:rsidRPr="008A566A">
        <w:rPr>
          <w:rFonts w:ascii="Times New Roman" w:eastAsia="+mn-ea" w:hAnsi="Times New Roman"/>
          <w:bCs/>
          <w:iCs/>
          <w:noProof/>
          <w:color w:val="auto"/>
          <w:kern w:val="24"/>
          <w:sz w:val="28"/>
          <w:szCs w:val="32"/>
        </w:rPr>
        <w:t xml:space="preserve">, </w:t>
      </w:r>
      <w:r w:rsidR="003A6079">
        <w:rPr>
          <w:rFonts w:ascii="Times New Roman" w:eastAsia="+mn-ea" w:hAnsi="Times New Roman"/>
          <w:bCs/>
          <w:iCs/>
          <w:noProof/>
          <w:color w:val="auto"/>
          <w:kern w:val="24"/>
          <w:sz w:val="28"/>
          <w:szCs w:val="32"/>
        </w:rPr>
        <w:t xml:space="preserve">digital financial </w:t>
      </w:r>
      <w:r w:rsidRPr="008A566A">
        <w:rPr>
          <w:rFonts w:ascii="Times New Roman" w:eastAsia="+mn-ea" w:hAnsi="Times New Roman"/>
          <w:bCs/>
          <w:iCs/>
          <w:noProof/>
          <w:color w:val="auto"/>
          <w:kern w:val="24"/>
          <w:sz w:val="28"/>
          <w:szCs w:val="32"/>
        </w:rPr>
        <w:t>services, and liquidity</w:t>
      </w:r>
      <w:r>
        <w:rPr>
          <w:rFonts w:ascii="Times New Roman" w:eastAsia="+mn-ea" w:hAnsi="Times New Roman"/>
          <w:bCs/>
          <w:iCs/>
          <w:noProof/>
          <w:color w:val="auto"/>
          <w:kern w:val="24"/>
          <w:sz w:val="28"/>
          <w:szCs w:val="32"/>
        </w:rPr>
        <w:t xml:space="preserve"> requires </w:t>
      </w:r>
      <w:r w:rsidR="00AD76DC">
        <w:rPr>
          <w:rFonts w:ascii="Times New Roman" w:eastAsia="+mn-ea" w:hAnsi="Times New Roman"/>
          <w:bCs/>
          <w:iCs/>
          <w:noProof/>
          <w:color w:val="auto"/>
          <w:kern w:val="24"/>
          <w:sz w:val="28"/>
          <w:szCs w:val="32"/>
        </w:rPr>
        <w:t>f</w:t>
      </w:r>
      <w:r w:rsidR="003A6079">
        <w:rPr>
          <w:rFonts w:ascii="Times New Roman" w:eastAsia="+mn-ea" w:hAnsi="Times New Roman"/>
          <w:bCs/>
          <w:iCs/>
          <w:noProof/>
          <w:color w:val="auto"/>
          <w:kern w:val="24"/>
          <w:sz w:val="28"/>
          <w:szCs w:val="32"/>
        </w:rPr>
        <w:t xml:space="preserve">inancial service providers (including </w:t>
      </w:r>
      <w:r>
        <w:rPr>
          <w:rFonts w:ascii="Times New Roman" w:eastAsia="+mn-ea" w:hAnsi="Times New Roman"/>
          <w:bCs/>
          <w:iCs/>
          <w:noProof/>
          <w:color w:val="auto"/>
          <w:kern w:val="24"/>
          <w:sz w:val="28"/>
          <w:szCs w:val="32"/>
        </w:rPr>
        <w:t>agent banking providers</w:t>
      </w:r>
      <w:r w:rsidR="003A6079">
        <w:rPr>
          <w:rFonts w:ascii="Times New Roman" w:eastAsia="+mn-ea" w:hAnsi="Times New Roman"/>
          <w:bCs/>
          <w:iCs/>
          <w:noProof/>
          <w:color w:val="auto"/>
          <w:kern w:val="24"/>
          <w:sz w:val="28"/>
          <w:szCs w:val="32"/>
        </w:rPr>
        <w:t>)</w:t>
      </w:r>
      <w:r>
        <w:rPr>
          <w:rFonts w:ascii="Times New Roman" w:eastAsia="+mn-ea" w:hAnsi="Times New Roman"/>
          <w:bCs/>
          <w:iCs/>
          <w:noProof/>
          <w:color w:val="auto"/>
          <w:kern w:val="24"/>
          <w:sz w:val="28"/>
          <w:szCs w:val="32"/>
        </w:rPr>
        <w:t xml:space="preserve"> </w:t>
      </w:r>
      <w:r w:rsidR="001D1BC8">
        <w:rPr>
          <w:rFonts w:ascii="Times New Roman" w:eastAsia="+mn-ea" w:hAnsi="Times New Roman"/>
          <w:bCs/>
          <w:iCs/>
          <w:noProof/>
          <w:color w:val="auto"/>
          <w:kern w:val="24"/>
          <w:sz w:val="28"/>
          <w:szCs w:val="32"/>
        </w:rPr>
        <w:t xml:space="preserve">to </w:t>
      </w:r>
      <w:r>
        <w:rPr>
          <w:rFonts w:ascii="Times New Roman" w:eastAsia="+mn-ea" w:hAnsi="Times New Roman"/>
          <w:bCs/>
          <w:iCs/>
          <w:noProof/>
          <w:color w:val="auto"/>
          <w:kern w:val="24"/>
          <w:sz w:val="28"/>
          <w:szCs w:val="32"/>
        </w:rPr>
        <w:t xml:space="preserve">facilitate </w:t>
      </w:r>
      <w:r w:rsidR="003A6079">
        <w:rPr>
          <w:rFonts w:ascii="Times New Roman" w:eastAsia="+mn-ea" w:hAnsi="Times New Roman"/>
          <w:bCs/>
          <w:iCs/>
          <w:noProof/>
          <w:color w:val="auto"/>
          <w:kern w:val="24"/>
          <w:sz w:val="28"/>
          <w:szCs w:val="32"/>
        </w:rPr>
        <w:t>the most appropriate</w:t>
      </w:r>
      <w:r>
        <w:rPr>
          <w:rFonts w:ascii="Times New Roman" w:eastAsia="+mn-ea" w:hAnsi="Times New Roman"/>
          <w:bCs/>
          <w:iCs/>
          <w:noProof/>
          <w:color w:val="auto"/>
          <w:kern w:val="24"/>
          <w:sz w:val="28"/>
          <w:szCs w:val="32"/>
        </w:rPr>
        <w:t xml:space="preserve"> </w:t>
      </w:r>
      <w:r w:rsidR="00183C93">
        <w:rPr>
          <w:rFonts w:ascii="Times New Roman" w:eastAsia="+mn-ea" w:hAnsi="Times New Roman"/>
          <w:bCs/>
          <w:iCs/>
          <w:noProof/>
          <w:color w:val="auto"/>
          <w:kern w:val="24"/>
          <w:sz w:val="28"/>
          <w:szCs w:val="32"/>
        </w:rPr>
        <w:t xml:space="preserve">agent </w:t>
      </w:r>
      <w:r w:rsidR="003A6079">
        <w:rPr>
          <w:rFonts w:ascii="Times New Roman" w:eastAsia="+mn-ea" w:hAnsi="Times New Roman"/>
          <w:bCs/>
          <w:iCs/>
          <w:noProof/>
          <w:color w:val="auto"/>
          <w:kern w:val="24"/>
          <w:sz w:val="28"/>
          <w:szCs w:val="32"/>
        </w:rPr>
        <w:t xml:space="preserve">network management </w:t>
      </w:r>
      <w:r>
        <w:rPr>
          <w:rFonts w:ascii="Times New Roman" w:eastAsia="+mn-ea" w:hAnsi="Times New Roman"/>
          <w:bCs/>
          <w:iCs/>
          <w:noProof/>
          <w:color w:val="auto"/>
          <w:kern w:val="24"/>
          <w:sz w:val="28"/>
          <w:szCs w:val="32"/>
        </w:rPr>
        <w:t xml:space="preserve">model which </w:t>
      </w:r>
      <w:r w:rsidR="008256E7">
        <w:rPr>
          <w:rFonts w:ascii="Times New Roman" w:eastAsia="+mn-ea" w:hAnsi="Times New Roman"/>
          <w:bCs/>
          <w:iCs/>
          <w:noProof/>
          <w:color w:val="auto"/>
          <w:kern w:val="24"/>
          <w:sz w:val="28"/>
          <w:szCs w:val="32"/>
        </w:rPr>
        <w:t xml:space="preserve">will </w:t>
      </w:r>
      <w:r>
        <w:rPr>
          <w:rFonts w:ascii="Times New Roman" w:eastAsia="+mn-ea" w:hAnsi="Times New Roman"/>
          <w:bCs/>
          <w:iCs/>
          <w:noProof/>
          <w:color w:val="auto"/>
          <w:kern w:val="24"/>
          <w:sz w:val="28"/>
          <w:szCs w:val="32"/>
        </w:rPr>
        <w:t>seamlessy ensure that the end customer is well served by the bank</w:t>
      </w:r>
      <w:r w:rsidR="00183C93">
        <w:rPr>
          <w:rFonts w:ascii="Times New Roman" w:eastAsia="+mn-ea" w:hAnsi="Times New Roman"/>
          <w:bCs/>
          <w:iCs/>
          <w:noProof/>
          <w:color w:val="auto"/>
          <w:kern w:val="24"/>
          <w:sz w:val="28"/>
          <w:szCs w:val="32"/>
        </w:rPr>
        <w:t>’s</w:t>
      </w:r>
      <w:r>
        <w:rPr>
          <w:rFonts w:ascii="Times New Roman" w:eastAsia="+mn-ea" w:hAnsi="Times New Roman"/>
          <w:bCs/>
          <w:iCs/>
          <w:noProof/>
          <w:color w:val="auto"/>
          <w:kern w:val="24"/>
          <w:sz w:val="28"/>
          <w:szCs w:val="32"/>
        </w:rPr>
        <w:t xml:space="preserve"> agent. </w:t>
      </w:r>
      <w:r w:rsidR="001D1BC8">
        <w:rPr>
          <w:rFonts w:ascii="Times New Roman" w:eastAsia="+mn-ea" w:hAnsi="Times New Roman"/>
          <w:bCs/>
          <w:iCs/>
          <w:noProof/>
          <w:color w:val="auto"/>
          <w:kern w:val="24"/>
          <w:sz w:val="28"/>
          <w:szCs w:val="32"/>
        </w:rPr>
        <w:t xml:space="preserve">It is important to note at this point that </w:t>
      </w:r>
      <w:r w:rsidR="003E1023">
        <w:rPr>
          <w:rFonts w:ascii="Times New Roman" w:eastAsia="+mn-ea" w:hAnsi="Times New Roman"/>
          <w:bCs/>
          <w:iCs/>
          <w:noProof/>
          <w:color w:val="auto"/>
          <w:kern w:val="24"/>
          <w:sz w:val="28"/>
          <w:szCs w:val="32"/>
        </w:rPr>
        <w:t xml:space="preserve">even though technology can provide the best agency hierachy models, the success of this channel will depend on how well Banks ensure </w:t>
      </w:r>
      <w:r w:rsidR="008256E7">
        <w:rPr>
          <w:rFonts w:ascii="Times New Roman" w:eastAsia="+mn-ea" w:hAnsi="Times New Roman"/>
          <w:bCs/>
          <w:iCs/>
          <w:noProof/>
          <w:color w:val="auto"/>
          <w:kern w:val="24"/>
          <w:sz w:val="28"/>
          <w:szCs w:val="32"/>
        </w:rPr>
        <w:t>the right model for each marke</w:t>
      </w:r>
      <w:r w:rsidR="003A6079">
        <w:rPr>
          <w:rFonts w:ascii="Times New Roman" w:eastAsia="+mn-ea" w:hAnsi="Times New Roman"/>
          <w:bCs/>
          <w:iCs/>
          <w:noProof/>
          <w:color w:val="auto"/>
          <w:kern w:val="24"/>
          <w:sz w:val="28"/>
          <w:szCs w:val="32"/>
        </w:rPr>
        <w:t>t.</w:t>
      </w:r>
      <w:r w:rsidR="003E1023">
        <w:rPr>
          <w:rFonts w:ascii="Times New Roman" w:eastAsia="+mn-ea" w:hAnsi="Times New Roman"/>
          <w:bCs/>
          <w:iCs/>
          <w:noProof/>
          <w:color w:val="auto"/>
          <w:kern w:val="24"/>
          <w:sz w:val="28"/>
          <w:szCs w:val="32"/>
        </w:rPr>
        <w:t xml:space="preserve"> </w:t>
      </w:r>
    </w:p>
    <w:p w:rsidR="003E1023" w:rsidRDefault="003E1023" w:rsidP="00F46868">
      <w:pPr>
        <w:spacing w:before="0" w:after="0" w:line="276" w:lineRule="auto"/>
        <w:rPr>
          <w:rFonts w:ascii="Times New Roman" w:eastAsia="+mn-ea" w:hAnsi="Times New Roman"/>
          <w:bCs/>
          <w:iCs/>
          <w:noProof/>
          <w:color w:val="auto"/>
          <w:kern w:val="24"/>
          <w:sz w:val="28"/>
          <w:szCs w:val="32"/>
        </w:rPr>
      </w:pPr>
    </w:p>
    <w:p w:rsidR="00F200AD" w:rsidRDefault="00822503" w:rsidP="00F46868">
      <w:pPr>
        <w:spacing w:before="0" w:after="0" w:line="276" w:lineRule="auto"/>
        <w:rPr>
          <w:rFonts w:ascii="Times New Roman" w:eastAsia="+mn-ea" w:hAnsi="Times New Roman"/>
          <w:bCs/>
          <w:iCs/>
          <w:noProof/>
          <w:color w:val="auto"/>
          <w:kern w:val="24"/>
          <w:sz w:val="28"/>
          <w:szCs w:val="32"/>
        </w:rPr>
      </w:pPr>
      <w:r>
        <w:rPr>
          <w:rFonts w:ascii="Times New Roman" w:eastAsia="+mn-ea" w:hAnsi="Times New Roman"/>
          <w:bCs/>
          <w:iCs/>
          <w:noProof/>
          <w:color w:val="auto"/>
          <w:kern w:val="24"/>
          <w:sz w:val="28"/>
          <w:szCs w:val="32"/>
        </w:rPr>
        <w:t>M</w:t>
      </w:r>
      <w:r w:rsidR="00F46868">
        <w:rPr>
          <w:rFonts w:ascii="Times New Roman" w:eastAsia="+mn-ea" w:hAnsi="Times New Roman"/>
          <w:bCs/>
          <w:iCs/>
          <w:noProof/>
          <w:color w:val="auto"/>
          <w:kern w:val="24"/>
          <w:sz w:val="28"/>
          <w:szCs w:val="32"/>
        </w:rPr>
        <w:t xml:space="preserve">ost </w:t>
      </w:r>
      <w:r w:rsidR="003A6079">
        <w:rPr>
          <w:rFonts w:ascii="Times New Roman" w:eastAsia="+mn-ea" w:hAnsi="Times New Roman"/>
          <w:bCs/>
          <w:iCs/>
          <w:noProof/>
          <w:color w:val="auto"/>
          <w:kern w:val="24"/>
          <w:sz w:val="28"/>
          <w:szCs w:val="32"/>
        </w:rPr>
        <w:t>f</w:t>
      </w:r>
      <w:r>
        <w:rPr>
          <w:rFonts w:ascii="Times New Roman" w:eastAsia="+mn-ea" w:hAnsi="Times New Roman"/>
          <w:bCs/>
          <w:iCs/>
          <w:noProof/>
          <w:color w:val="auto"/>
          <w:kern w:val="24"/>
          <w:sz w:val="28"/>
          <w:szCs w:val="32"/>
        </w:rPr>
        <w:t xml:space="preserve">inancial </w:t>
      </w:r>
      <w:r w:rsidR="003A6079">
        <w:rPr>
          <w:rFonts w:ascii="Times New Roman" w:eastAsia="+mn-ea" w:hAnsi="Times New Roman"/>
          <w:bCs/>
          <w:iCs/>
          <w:noProof/>
          <w:color w:val="auto"/>
          <w:kern w:val="24"/>
          <w:sz w:val="28"/>
          <w:szCs w:val="32"/>
        </w:rPr>
        <w:t>s</w:t>
      </w:r>
      <w:r>
        <w:rPr>
          <w:rFonts w:ascii="Times New Roman" w:eastAsia="+mn-ea" w:hAnsi="Times New Roman"/>
          <w:bCs/>
          <w:iCs/>
          <w:noProof/>
          <w:color w:val="auto"/>
          <w:kern w:val="24"/>
          <w:sz w:val="28"/>
          <w:szCs w:val="32"/>
        </w:rPr>
        <w:t xml:space="preserve">ervice </w:t>
      </w:r>
      <w:r w:rsidR="003A6079">
        <w:rPr>
          <w:rFonts w:ascii="Times New Roman" w:eastAsia="+mn-ea" w:hAnsi="Times New Roman"/>
          <w:bCs/>
          <w:iCs/>
          <w:noProof/>
          <w:color w:val="auto"/>
          <w:kern w:val="24"/>
          <w:sz w:val="28"/>
          <w:szCs w:val="32"/>
        </w:rPr>
        <w:t>p</w:t>
      </w:r>
      <w:r>
        <w:rPr>
          <w:rFonts w:ascii="Times New Roman" w:eastAsia="+mn-ea" w:hAnsi="Times New Roman"/>
          <w:bCs/>
          <w:iCs/>
          <w:noProof/>
          <w:color w:val="auto"/>
          <w:kern w:val="24"/>
          <w:sz w:val="28"/>
          <w:szCs w:val="32"/>
        </w:rPr>
        <w:t xml:space="preserve">roviders </w:t>
      </w:r>
      <w:r w:rsidR="003A6079">
        <w:rPr>
          <w:rFonts w:ascii="Times New Roman" w:eastAsia="+mn-ea" w:hAnsi="Times New Roman"/>
          <w:bCs/>
          <w:iCs/>
          <w:noProof/>
          <w:color w:val="auto"/>
          <w:kern w:val="24"/>
          <w:sz w:val="28"/>
          <w:szCs w:val="32"/>
        </w:rPr>
        <w:t xml:space="preserve">especially banks and telecoms begin </w:t>
      </w:r>
      <w:r>
        <w:rPr>
          <w:rFonts w:ascii="Times New Roman" w:eastAsia="+mn-ea" w:hAnsi="Times New Roman"/>
          <w:bCs/>
          <w:iCs/>
          <w:noProof/>
          <w:color w:val="auto"/>
          <w:kern w:val="24"/>
          <w:sz w:val="28"/>
          <w:szCs w:val="32"/>
        </w:rPr>
        <w:t xml:space="preserve">with a one-level hierachy, </w:t>
      </w:r>
      <w:r w:rsidRPr="003A6079">
        <w:rPr>
          <w:rFonts w:ascii="Times New Roman" w:eastAsia="+mn-ea" w:hAnsi="Times New Roman"/>
          <w:bCs/>
          <w:iCs/>
          <w:noProof/>
          <w:color w:val="auto"/>
          <w:kern w:val="24"/>
          <w:sz w:val="28"/>
          <w:szCs w:val="32"/>
        </w:rPr>
        <w:t xml:space="preserve">that </w:t>
      </w:r>
      <w:r w:rsidRPr="00183C93">
        <w:rPr>
          <w:rFonts w:ascii="Times New Roman" w:eastAsia="+mn-ea" w:hAnsi="Times New Roman"/>
          <w:bCs/>
          <w:iCs/>
          <w:noProof/>
          <w:color w:val="auto"/>
          <w:kern w:val="24"/>
          <w:sz w:val="28"/>
          <w:szCs w:val="32"/>
        </w:rPr>
        <w:t>is</w:t>
      </w:r>
      <w:r w:rsidR="00F200AD" w:rsidRPr="00183C93">
        <w:rPr>
          <w:rFonts w:ascii="Times New Roman" w:eastAsia="+mn-ea" w:hAnsi="Times New Roman"/>
          <w:bCs/>
          <w:iCs/>
          <w:noProof/>
          <w:color w:val="auto"/>
          <w:kern w:val="24"/>
          <w:sz w:val="28"/>
          <w:szCs w:val="32"/>
        </w:rPr>
        <w:t>,</w:t>
      </w:r>
      <w:r w:rsidRPr="00183C93">
        <w:rPr>
          <w:rFonts w:ascii="Times New Roman" w:eastAsia="+mn-ea" w:hAnsi="Times New Roman"/>
          <w:bCs/>
          <w:iCs/>
          <w:noProof/>
          <w:color w:val="auto"/>
          <w:kern w:val="24"/>
          <w:sz w:val="28"/>
          <w:szCs w:val="32"/>
        </w:rPr>
        <w:t xml:space="preserve"> </w:t>
      </w:r>
      <w:r>
        <w:rPr>
          <w:rFonts w:ascii="Times New Roman" w:eastAsia="+mn-ea" w:hAnsi="Times New Roman"/>
          <w:bCs/>
          <w:iCs/>
          <w:noProof/>
          <w:color w:val="auto"/>
          <w:kern w:val="24"/>
          <w:sz w:val="28"/>
          <w:szCs w:val="32"/>
        </w:rPr>
        <w:t>the Bank directly engaging and contracting each Agent (usually known as</w:t>
      </w:r>
      <w:r w:rsidR="00F46868">
        <w:rPr>
          <w:rFonts w:ascii="Times New Roman" w:eastAsia="+mn-ea" w:hAnsi="Times New Roman"/>
          <w:bCs/>
          <w:iCs/>
          <w:noProof/>
          <w:color w:val="auto"/>
          <w:kern w:val="24"/>
          <w:sz w:val="28"/>
          <w:szCs w:val="32"/>
        </w:rPr>
        <w:t xml:space="preserve"> direct agents</w:t>
      </w:r>
      <w:r>
        <w:rPr>
          <w:rFonts w:ascii="Times New Roman" w:eastAsia="+mn-ea" w:hAnsi="Times New Roman"/>
          <w:bCs/>
          <w:iCs/>
          <w:noProof/>
          <w:color w:val="auto"/>
          <w:kern w:val="24"/>
          <w:sz w:val="28"/>
          <w:szCs w:val="32"/>
        </w:rPr>
        <w:t xml:space="preserve"> or standalone agents). </w:t>
      </w:r>
      <w:r w:rsidR="008256E7">
        <w:rPr>
          <w:rFonts w:ascii="Times New Roman" w:eastAsia="+mn-ea" w:hAnsi="Times New Roman"/>
          <w:bCs/>
          <w:iCs/>
          <w:noProof/>
          <w:color w:val="auto"/>
          <w:kern w:val="24"/>
          <w:sz w:val="28"/>
          <w:szCs w:val="32"/>
        </w:rPr>
        <w:t>Depending on the market si</w:t>
      </w:r>
      <w:r w:rsidR="003A6079">
        <w:rPr>
          <w:rFonts w:ascii="Times New Roman" w:eastAsia="+mn-ea" w:hAnsi="Times New Roman"/>
          <w:bCs/>
          <w:iCs/>
          <w:noProof/>
          <w:color w:val="auto"/>
          <w:kern w:val="24"/>
          <w:sz w:val="28"/>
          <w:szCs w:val="32"/>
        </w:rPr>
        <w:t>z</w:t>
      </w:r>
      <w:r w:rsidR="008256E7">
        <w:rPr>
          <w:rFonts w:ascii="Times New Roman" w:eastAsia="+mn-ea" w:hAnsi="Times New Roman"/>
          <w:bCs/>
          <w:iCs/>
          <w:noProof/>
          <w:color w:val="auto"/>
          <w:kern w:val="24"/>
          <w:sz w:val="28"/>
          <w:szCs w:val="32"/>
        </w:rPr>
        <w:t xml:space="preserve">e and complexity, some </w:t>
      </w:r>
      <w:r w:rsidR="00AD76DC">
        <w:rPr>
          <w:rFonts w:ascii="Times New Roman" w:eastAsia="+mn-ea" w:hAnsi="Times New Roman"/>
          <w:bCs/>
          <w:iCs/>
          <w:noProof/>
          <w:color w:val="auto"/>
          <w:kern w:val="24"/>
          <w:sz w:val="28"/>
          <w:szCs w:val="32"/>
        </w:rPr>
        <w:t>financial service provider</w:t>
      </w:r>
      <w:r w:rsidR="008256E7">
        <w:rPr>
          <w:rFonts w:ascii="Times New Roman" w:eastAsia="+mn-ea" w:hAnsi="Times New Roman"/>
          <w:bCs/>
          <w:iCs/>
          <w:noProof/>
          <w:color w:val="auto"/>
          <w:kern w:val="24"/>
          <w:sz w:val="28"/>
          <w:szCs w:val="32"/>
        </w:rPr>
        <w:t xml:space="preserve">s have introduced other </w:t>
      </w:r>
      <w:r>
        <w:rPr>
          <w:rFonts w:ascii="Times New Roman" w:eastAsia="+mn-ea" w:hAnsi="Times New Roman"/>
          <w:bCs/>
          <w:iCs/>
          <w:noProof/>
          <w:color w:val="auto"/>
          <w:kern w:val="24"/>
          <w:sz w:val="28"/>
          <w:szCs w:val="32"/>
        </w:rPr>
        <w:t xml:space="preserve">hierachies </w:t>
      </w:r>
      <w:r w:rsidR="003A6079">
        <w:rPr>
          <w:rFonts w:ascii="Times New Roman" w:eastAsia="+mn-ea" w:hAnsi="Times New Roman"/>
          <w:bCs/>
          <w:iCs/>
          <w:noProof/>
          <w:color w:val="auto"/>
          <w:kern w:val="24"/>
          <w:sz w:val="28"/>
          <w:szCs w:val="32"/>
        </w:rPr>
        <w:t xml:space="preserve">either at the very start or </w:t>
      </w:r>
      <w:r w:rsidR="00AD76DC">
        <w:rPr>
          <w:rFonts w:ascii="Times New Roman" w:eastAsia="+mn-ea" w:hAnsi="Times New Roman"/>
          <w:bCs/>
          <w:iCs/>
          <w:noProof/>
          <w:color w:val="auto"/>
          <w:kern w:val="24"/>
          <w:sz w:val="28"/>
          <w:szCs w:val="32"/>
        </w:rPr>
        <w:t>after going to market</w:t>
      </w:r>
      <w:r w:rsidR="003A6079">
        <w:rPr>
          <w:rFonts w:ascii="Times New Roman" w:eastAsia="+mn-ea" w:hAnsi="Times New Roman"/>
          <w:bCs/>
          <w:iCs/>
          <w:noProof/>
          <w:color w:val="auto"/>
          <w:kern w:val="24"/>
          <w:sz w:val="28"/>
          <w:szCs w:val="32"/>
        </w:rPr>
        <w:t>. This is</w:t>
      </w:r>
      <w:r>
        <w:rPr>
          <w:rFonts w:ascii="Times New Roman" w:eastAsia="+mn-ea" w:hAnsi="Times New Roman"/>
          <w:bCs/>
          <w:iCs/>
          <w:noProof/>
          <w:color w:val="auto"/>
          <w:kern w:val="24"/>
          <w:sz w:val="28"/>
          <w:szCs w:val="32"/>
        </w:rPr>
        <w:t xml:space="preserve"> mainly to ensure that liquidity management is well taken care </w:t>
      </w:r>
      <w:r w:rsidR="003A6079">
        <w:rPr>
          <w:rFonts w:ascii="Times New Roman" w:eastAsia="+mn-ea" w:hAnsi="Times New Roman"/>
          <w:bCs/>
          <w:iCs/>
          <w:noProof/>
          <w:color w:val="auto"/>
          <w:kern w:val="24"/>
          <w:sz w:val="28"/>
          <w:szCs w:val="32"/>
        </w:rPr>
        <w:t xml:space="preserve">of </w:t>
      </w:r>
      <w:r>
        <w:rPr>
          <w:rFonts w:ascii="Times New Roman" w:eastAsia="+mn-ea" w:hAnsi="Times New Roman"/>
          <w:bCs/>
          <w:iCs/>
          <w:noProof/>
          <w:color w:val="auto"/>
          <w:kern w:val="24"/>
          <w:sz w:val="28"/>
          <w:szCs w:val="32"/>
        </w:rPr>
        <w:t>and in some cases where the geography of the country is a challenge to cover</w:t>
      </w:r>
      <w:r w:rsidR="00F46868">
        <w:rPr>
          <w:rFonts w:ascii="Times New Roman" w:eastAsia="+mn-ea" w:hAnsi="Times New Roman"/>
          <w:bCs/>
          <w:iCs/>
          <w:noProof/>
          <w:color w:val="auto"/>
          <w:kern w:val="24"/>
          <w:sz w:val="28"/>
          <w:szCs w:val="32"/>
        </w:rPr>
        <w:t xml:space="preserve">, </w:t>
      </w:r>
      <w:r w:rsidR="00C746DC">
        <w:rPr>
          <w:rFonts w:ascii="Times New Roman" w:eastAsia="+mn-ea" w:hAnsi="Times New Roman"/>
          <w:bCs/>
          <w:iCs/>
          <w:noProof/>
          <w:color w:val="auto"/>
          <w:kern w:val="24"/>
          <w:sz w:val="28"/>
          <w:szCs w:val="32"/>
        </w:rPr>
        <w:t xml:space="preserve">financial service providers will work with key partners </w:t>
      </w:r>
      <w:r w:rsidR="00F200AD">
        <w:rPr>
          <w:rFonts w:ascii="Times New Roman" w:eastAsia="+mn-ea" w:hAnsi="Times New Roman"/>
          <w:bCs/>
          <w:iCs/>
          <w:noProof/>
          <w:color w:val="auto"/>
          <w:kern w:val="24"/>
          <w:sz w:val="28"/>
          <w:szCs w:val="32"/>
        </w:rPr>
        <w:t xml:space="preserve">in form of assigning them more roles </w:t>
      </w:r>
      <w:r w:rsidR="003A6079">
        <w:rPr>
          <w:rFonts w:ascii="Times New Roman" w:eastAsia="+mn-ea" w:hAnsi="Times New Roman"/>
          <w:bCs/>
          <w:iCs/>
          <w:noProof/>
          <w:color w:val="auto"/>
          <w:kern w:val="24"/>
          <w:sz w:val="28"/>
          <w:szCs w:val="32"/>
        </w:rPr>
        <w:t>that</w:t>
      </w:r>
      <w:r w:rsidR="00F200AD">
        <w:rPr>
          <w:rFonts w:ascii="Times New Roman" w:eastAsia="+mn-ea" w:hAnsi="Times New Roman"/>
          <w:bCs/>
          <w:iCs/>
          <w:noProof/>
          <w:color w:val="auto"/>
          <w:kern w:val="24"/>
          <w:sz w:val="28"/>
          <w:szCs w:val="32"/>
        </w:rPr>
        <w:t xml:space="preserve"> may not </w:t>
      </w:r>
      <w:r w:rsidR="003A6079">
        <w:rPr>
          <w:rFonts w:ascii="Times New Roman" w:eastAsia="+mn-ea" w:hAnsi="Times New Roman"/>
          <w:bCs/>
          <w:iCs/>
          <w:noProof/>
          <w:color w:val="auto"/>
          <w:kern w:val="24"/>
          <w:sz w:val="28"/>
          <w:szCs w:val="32"/>
        </w:rPr>
        <w:t xml:space="preserve">necessarily </w:t>
      </w:r>
      <w:r w:rsidR="00F200AD">
        <w:rPr>
          <w:rFonts w:ascii="Times New Roman" w:eastAsia="+mn-ea" w:hAnsi="Times New Roman"/>
          <w:bCs/>
          <w:iCs/>
          <w:noProof/>
          <w:color w:val="auto"/>
          <w:kern w:val="24"/>
          <w:sz w:val="28"/>
          <w:szCs w:val="32"/>
        </w:rPr>
        <w:t xml:space="preserve">be reflected on the platform/ technology side. </w:t>
      </w:r>
    </w:p>
    <w:p w:rsidR="00F200AD" w:rsidRDefault="00F200AD" w:rsidP="00F46868">
      <w:pPr>
        <w:spacing w:before="0" w:after="0" w:line="276" w:lineRule="auto"/>
        <w:rPr>
          <w:rFonts w:ascii="Times New Roman" w:eastAsia="+mn-ea" w:hAnsi="Times New Roman"/>
          <w:bCs/>
          <w:iCs/>
          <w:noProof/>
          <w:color w:val="auto"/>
          <w:kern w:val="24"/>
          <w:sz w:val="28"/>
          <w:szCs w:val="32"/>
        </w:rPr>
      </w:pPr>
    </w:p>
    <w:p w:rsidR="008A566A" w:rsidRDefault="00F200AD" w:rsidP="00F46868">
      <w:pPr>
        <w:spacing w:before="0" w:after="0" w:line="276" w:lineRule="auto"/>
        <w:rPr>
          <w:rFonts w:ascii="Times New Roman" w:eastAsia="+mn-ea" w:hAnsi="Times New Roman"/>
          <w:bCs/>
          <w:iCs/>
          <w:noProof/>
          <w:color w:val="auto"/>
          <w:kern w:val="24"/>
          <w:sz w:val="28"/>
          <w:szCs w:val="32"/>
        </w:rPr>
      </w:pPr>
      <w:r>
        <w:rPr>
          <w:rFonts w:ascii="Times New Roman" w:eastAsia="+mn-ea" w:hAnsi="Times New Roman"/>
          <w:bCs/>
          <w:iCs/>
          <w:noProof/>
          <w:color w:val="auto"/>
          <w:kern w:val="24"/>
          <w:sz w:val="28"/>
          <w:szCs w:val="32"/>
        </w:rPr>
        <w:t>Every market/ region is unique and as such what works in one market may not work in the other</w:t>
      </w:r>
      <w:r w:rsidR="00183C93">
        <w:rPr>
          <w:rFonts w:ascii="Times New Roman" w:eastAsia="+mn-ea" w:hAnsi="Times New Roman"/>
          <w:bCs/>
          <w:iCs/>
          <w:noProof/>
          <w:color w:val="auto"/>
          <w:kern w:val="24"/>
          <w:sz w:val="28"/>
          <w:szCs w:val="32"/>
        </w:rPr>
        <w:t>.</w:t>
      </w:r>
      <w:r>
        <w:rPr>
          <w:rFonts w:ascii="Times New Roman" w:eastAsia="+mn-ea" w:hAnsi="Times New Roman"/>
          <w:bCs/>
          <w:iCs/>
          <w:noProof/>
          <w:color w:val="auto"/>
          <w:kern w:val="24"/>
          <w:sz w:val="28"/>
          <w:szCs w:val="32"/>
        </w:rPr>
        <w:t xml:space="preserve"> It is therefore important for Fintech to understudy each market and advise the </w:t>
      </w:r>
      <w:r w:rsidR="003A6079">
        <w:rPr>
          <w:rFonts w:ascii="Times New Roman" w:eastAsia="+mn-ea" w:hAnsi="Times New Roman"/>
          <w:bCs/>
          <w:iCs/>
          <w:noProof/>
          <w:color w:val="auto"/>
          <w:kern w:val="24"/>
          <w:sz w:val="28"/>
          <w:szCs w:val="32"/>
        </w:rPr>
        <w:t>f</w:t>
      </w:r>
      <w:r>
        <w:rPr>
          <w:rFonts w:ascii="Times New Roman" w:eastAsia="+mn-ea" w:hAnsi="Times New Roman"/>
          <w:bCs/>
          <w:iCs/>
          <w:noProof/>
          <w:color w:val="auto"/>
          <w:kern w:val="24"/>
          <w:sz w:val="28"/>
          <w:szCs w:val="32"/>
        </w:rPr>
        <w:t xml:space="preserve">inancial </w:t>
      </w:r>
      <w:r w:rsidR="003A6079">
        <w:rPr>
          <w:rFonts w:ascii="Times New Roman" w:eastAsia="+mn-ea" w:hAnsi="Times New Roman"/>
          <w:bCs/>
          <w:iCs/>
          <w:noProof/>
          <w:color w:val="auto"/>
          <w:kern w:val="24"/>
          <w:sz w:val="28"/>
          <w:szCs w:val="32"/>
        </w:rPr>
        <w:t>s</w:t>
      </w:r>
      <w:r>
        <w:rPr>
          <w:rFonts w:ascii="Times New Roman" w:eastAsia="+mn-ea" w:hAnsi="Times New Roman"/>
          <w:bCs/>
          <w:iCs/>
          <w:noProof/>
          <w:color w:val="auto"/>
          <w:kern w:val="24"/>
          <w:sz w:val="28"/>
          <w:szCs w:val="32"/>
        </w:rPr>
        <w:t xml:space="preserve">ervice </w:t>
      </w:r>
      <w:r w:rsidR="003A6079">
        <w:rPr>
          <w:rFonts w:ascii="Times New Roman" w:eastAsia="+mn-ea" w:hAnsi="Times New Roman"/>
          <w:bCs/>
          <w:iCs/>
          <w:noProof/>
          <w:color w:val="auto"/>
          <w:kern w:val="24"/>
          <w:sz w:val="28"/>
          <w:szCs w:val="32"/>
        </w:rPr>
        <w:t>p</w:t>
      </w:r>
      <w:r>
        <w:rPr>
          <w:rFonts w:ascii="Times New Roman" w:eastAsia="+mn-ea" w:hAnsi="Times New Roman"/>
          <w:bCs/>
          <w:iCs/>
          <w:noProof/>
          <w:color w:val="auto"/>
          <w:kern w:val="24"/>
          <w:sz w:val="28"/>
          <w:szCs w:val="32"/>
        </w:rPr>
        <w:t xml:space="preserve">rovider as such or guide them depending on their level </w:t>
      </w:r>
      <w:r w:rsidR="003A6079">
        <w:rPr>
          <w:rFonts w:ascii="Times New Roman" w:eastAsia="+mn-ea" w:hAnsi="Times New Roman"/>
          <w:bCs/>
          <w:iCs/>
          <w:noProof/>
          <w:color w:val="auto"/>
          <w:kern w:val="24"/>
          <w:sz w:val="28"/>
          <w:szCs w:val="32"/>
        </w:rPr>
        <w:t xml:space="preserve">of </w:t>
      </w:r>
      <w:r>
        <w:rPr>
          <w:rFonts w:ascii="Times New Roman" w:eastAsia="+mn-ea" w:hAnsi="Times New Roman"/>
          <w:bCs/>
          <w:iCs/>
          <w:noProof/>
          <w:color w:val="auto"/>
          <w:kern w:val="24"/>
          <w:sz w:val="28"/>
          <w:szCs w:val="32"/>
        </w:rPr>
        <w:t xml:space="preserve">understanding. In some markets, the service provider will know what works best therefore Fintech will just apply the </w:t>
      </w:r>
      <w:r w:rsidR="00AD76DC">
        <w:rPr>
          <w:rFonts w:ascii="Times New Roman" w:eastAsia="+mn-ea" w:hAnsi="Times New Roman"/>
          <w:bCs/>
          <w:iCs/>
          <w:noProof/>
          <w:color w:val="auto"/>
          <w:kern w:val="24"/>
          <w:sz w:val="28"/>
          <w:szCs w:val="32"/>
        </w:rPr>
        <w:t>desir</w:t>
      </w:r>
      <w:r>
        <w:rPr>
          <w:rFonts w:ascii="Times New Roman" w:eastAsia="+mn-ea" w:hAnsi="Times New Roman"/>
          <w:bCs/>
          <w:iCs/>
          <w:noProof/>
          <w:color w:val="auto"/>
          <w:kern w:val="24"/>
          <w:sz w:val="28"/>
          <w:szCs w:val="32"/>
        </w:rPr>
        <w:t xml:space="preserve">ed model. </w:t>
      </w:r>
      <w:r w:rsidR="00AD76DC">
        <w:rPr>
          <w:rFonts w:ascii="Times New Roman" w:eastAsia="+mn-ea" w:hAnsi="Times New Roman"/>
          <w:bCs/>
          <w:iCs/>
          <w:noProof/>
          <w:color w:val="auto"/>
          <w:kern w:val="24"/>
          <w:sz w:val="28"/>
          <w:szCs w:val="32"/>
        </w:rPr>
        <w:t>Let us now look at the</w:t>
      </w:r>
      <w:r>
        <w:rPr>
          <w:rFonts w:ascii="Times New Roman" w:eastAsia="+mn-ea" w:hAnsi="Times New Roman"/>
          <w:bCs/>
          <w:iCs/>
          <w:noProof/>
          <w:color w:val="auto"/>
          <w:kern w:val="24"/>
          <w:sz w:val="28"/>
          <w:szCs w:val="32"/>
        </w:rPr>
        <w:t xml:space="preserve"> </w:t>
      </w:r>
      <w:r w:rsidR="0000443D">
        <w:rPr>
          <w:rFonts w:ascii="Times New Roman" w:eastAsia="+mn-ea" w:hAnsi="Times New Roman"/>
          <w:bCs/>
          <w:iCs/>
          <w:noProof/>
          <w:color w:val="auto"/>
          <w:kern w:val="24"/>
          <w:sz w:val="28"/>
          <w:szCs w:val="32"/>
        </w:rPr>
        <w:t xml:space="preserve">three (3) </w:t>
      </w:r>
      <w:r w:rsidR="00AD76DC">
        <w:rPr>
          <w:rFonts w:ascii="Times New Roman" w:eastAsia="+mn-ea" w:hAnsi="Times New Roman"/>
          <w:bCs/>
          <w:iCs/>
          <w:noProof/>
          <w:color w:val="auto"/>
          <w:kern w:val="24"/>
          <w:sz w:val="28"/>
          <w:szCs w:val="32"/>
        </w:rPr>
        <w:t xml:space="preserve">commonly used </w:t>
      </w:r>
      <w:r>
        <w:rPr>
          <w:rFonts w:ascii="Times New Roman" w:eastAsia="+mn-ea" w:hAnsi="Times New Roman"/>
          <w:bCs/>
          <w:iCs/>
          <w:noProof/>
          <w:color w:val="auto"/>
          <w:kern w:val="24"/>
          <w:sz w:val="28"/>
          <w:szCs w:val="32"/>
        </w:rPr>
        <w:t>agent network</w:t>
      </w:r>
      <w:r w:rsidR="00F46868">
        <w:rPr>
          <w:rFonts w:ascii="Times New Roman" w:eastAsia="+mn-ea" w:hAnsi="Times New Roman"/>
          <w:bCs/>
          <w:iCs/>
          <w:noProof/>
          <w:color w:val="auto"/>
          <w:kern w:val="24"/>
          <w:sz w:val="28"/>
          <w:szCs w:val="32"/>
        </w:rPr>
        <w:t xml:space="preserve"> </w:t>
      </w:r>
      <w:r w:rsidR="00D923AC">
        <w:rPr>
          <w:rFonts w:ascii="Times New Roman" w:eastAsia="+mn-ea" w:hAnsi="Times New Roman"/>
          <w:bCs/>
          <w:iCs/>
          <w:noProof/>
          <w:color w:val="auto"/>
          <w:kern w:val="24"/>
          <w:sz w:val="28"/>
          <w:szCs w:val="32"/>
        </w:rPr>
        <w:t>models</w:t>
      </w:r>
      <w:r w:rsidR="00183C93">
        <w:rPr>
          <w:rFonts w:ascii="Times New Roman" w:eastAsia="+mn-ea" w:hAnsi="Times New Roman"/>
          <w:bCs/>
          <w:iCs/>
          <w:noProof/>
          <w:color w:val="auto"/>
          <w:kern w:val="24"/>
          <w:sz w:val="28"/>
          <w:szCs w:val="32"/>
        </w:rPr>
        <w:t xml:space="preserve">: </w:t>
      </w:r>
    </w:p>
    <w:p w:rsidR="003A6079" w:rsidRDefault="003A6079" w:rsidP="00F46868">
      <w:pPr>
        <w:spacing w:before="0" w:after="0" w:line="276" w:lineRule="auto"/>
        <w:rPr>
          <w:rFonts w:ascii="Times New Roman" w:eastAsia="+mn-ea" w:hAnsi="Times New Roman"/>
          <w:bCs/>
          <w:iCs/>
          <w:noProof/>
          <w:color w:val="auto"/>
          <w:kern w:val="24"/>
          <w:sz w:val="28"/>
          <w:szCs w:val="32"/>
        </w:rPr>
      </w:pPr>
    </w:p>
    <w:p w:rsidR="00B1453E" w:rsidRDefault="00D923AC" w:rsidP="00307D21">
      <w:pPr>
        <w:numPr>
          <w:ilvl w:val="0"/>
          <w:numId w:val="46"/>
        </w:numPr>
        <w:spacing w:before="0" w:after="0" w:line="276" w:lineRule="auto"/>
        <w:rPr>
          <w:rFonts w:ascii="Times New Roman" w:eastAsia="+mn-ea" w:hAnsi="Times New Roman"/>
          <w:noProof/>
          <w:color w:val="auto"/>
          <w:kern w:val="24"/>
          <w:sz w:val="44"/>
          <w:szCs w:val="48"/>
          <w:lang w:val="en-US"/>
        </w:rPr>
      </w:pPr>
      <w:r w:rsidRPr="00275C03">
        <w:rPr>
          <w:rFonts w:ascii="Times New Roman" w:eastAsia="+mn-ea" w:hAnsi="Times New Roman"/>
          <w:noProof/>
          <w:color w:val="auto"/>
          <w:kern w:val="24"/>
          <w:sz w:val="28"/>
          <w:szCs w:val="32"/>
          <w:lang w:val="en-US"/>
        </w:rPr>
        <w:t xml:space="preserve">The </w:t>
      </w:r>
      <w:r w:rsidRPr="00183C93">
        <w:rPr>
          <w:rFonts w:ascii="Times New Roman" w:eastAsia="+mn-ea" w:hAnsi="Times New Roman"/>
          <w:b/>
          <w:bCs/>
          <w:noProof/>
          <w:color w:val="auto"/>
          <w:kern w:val="24"/>
          <w:sz w:val="28"/>
          <w:szCs w:val="32"/>
          <w:lang w:val="en-US"/>
        </w:rPr>
        <w:t>Direct Agent Hierarchy Model</w:t>
      </w:r>
      <w:r w:rsidRPr="00275C03">
        <w:rPr>
          <w:rFonts w:ascii="Times New Roman" w:eastAsia="+mn-ea" w:hAnsi="Times New Roman"/>
          <w:noProof/>
          <w:color w:val="auto"/>
          <w:kern w:val="24"/>
          <w:sz w:val="28"/>
          <w:szCs w:val="32"/>
          <w:lang w:val="en-US"/>
        </w:rPr>
        <w:t xml:space="preserve"> enables the </w:t>
      </w:r>
      <w:r w:rsidR="002349F5">
        <w:rPr>
          <w:rFonts w:ascii="Times New Roman" w:eastAsia="+mn-ea" w:hAnsi="Times New Roman"/>
          <w:noProof/>
          <w:color w:val="auto"/>
          <w:kern w:val="24"/>
          <w:sz w:val="28"/>
          <w:szCs w:val="32"/>
          <w:lang w:val="en-US"/>
        </w:rPr>
        <w:t xml:space="preserve">service </w:t>
      </w:r>
      <w:r w:rsidRPr="00275C03">
        <w:rPr>
          <w:rFonts w:ascii="Times New Roman" w:eastAsia="+mn-ea" w:hAnsi="Times New Roman"/>
          <w:noProof/>
          <w:color w:val="auto"/>
          <w:kern w:val="24"/>
          <w:sz w:val="28"/>
          <w:szCs w:val="32"/>
          <w:lang w:val="en-US"/>
        </w:rPr>
        <w:t xml:space="preserve">provider to have direct access to agents interfacing with end-user </w:t>
      </w:r>
      <w:r w:rsidR="002349F5">
        <w:rPr>
          <w:rFonts w:ascii="Times New Roman" w:eastAsia="+mn-ea" w:hAnsi="Times New Roman"/>
          <w:noProof/>
          <w:color w:val="auto"/>
          <w:kern w:val="24"/>
          <w:sz w:val="28"/>
          <w:szCs w:val="32"/>
          <w:lang w:val="en-US"/>
        </w:rPr>
        <w:t>(</w:t>
      </w:r>
      <w:r w:rsidRPr="00275C03">
        <w:rPr>
          <w:rFonts w:ascii="Times New Roman" w:eastAsia="+mn-ea" w:hAnsi="Times New Roman"/>
          <w:noProof/>
          <w:color w:val="auto"/>
          <w:kern w:val="24"/>
          <w:sz w:val="28"/>
          <w:szCs w:val="32"/>
          <w:lang w:val="en-US"/>
        </w:rPr>
        <w:t>cust</w:t>
      </w:r>
      <w:r w:rsidRPr="00554543">
        <w:rPr>
          <w:rFonts w:ascii="Times New Roman" w:eastAsia="+mn-ea" w:hAnsi="Times New Roman"/>
          <w:noProof/>
          <w:color w:val="auto"/>
          <w:kern w:val="24"/>
          <w:sz w:val="28"/>
          <w:szCs w:val="32"/>
          <w:lang w:val="en-US"/>
        </w:rPr>
        <w:t>omers</w:t>
      </w:r>
      <w:r w:rsidR="002349F5">
        <w:rPr>
          <w:rFonts w:ascii="Times New Roman" w:eastAsia="+mn-ea" w:hAnsi="Times New Roman"/>
          <w:noProof/>
          <w:color w:val="auto"/>
          <w:kern w:val="24"/>
          <w:sz w:val="28"/>
          <w:szCs w:val="32"/>
          <w:lang w:val="en-US"/>
        </w:rPr>
        <w:t>)</w:t>
      </w:r>
      <w:r w:rsidRPr="00554543">
        <w:rPr>
          <w:rFonts w:ascii="Times New Roman" w:eastAsia="+mn-ea" w:hAnsi="Times New Roman"/>
          <w:noProof/>
          <w:color w:val="auto"/>
          <w:kern w:val="24"/>
          <w:sz w:val="28"/>
          <w:szCs w:val="32"/>
          <w:lang w:val="en-US"/>
        </w:rPr>
        <w:t>. The provider takes responsibility for the opera</w:t>
      </w:r>
      <w:r w:rsidRPr="00B1453E">
        <w:rPr>
          <w:rFonts w:ascii="Times New Roman" w:eastAsia="+mn-ea" w:hAnsi="Times New Roman"/>
          <w:noProof/>
          <w:color w:val="auto"/>
          <w:kern w:val="24"/>
          <w:sz w:val="28"/>
          <w:szCs w:val="32"/>
          <w:lang w:val="en-US"/>
        </w:rPr>
        <w:t xml:space="preserve">tional support </w:t>
      </w:r>
      <w:r w:rsidR="00275C03" w:rsidRPr="009560B2">
        <w:rPr>
          <w:rFonts w:ascii="Times New Roman" w:eastAsia="+mn-ea" w:hAnsi="Times New Roman"/>
          <w:noProof/>
          <w:color w:val="auto"/>
          <w:kern w:val="24"/>
          <w:sz w:val="28"/>
          <w:szCs w:val="32"/>
          <w:lang w:val="en-US"/>
        </w:rPr>
        <w:t xml:space="preserve">and oversight of the agents and ensures overall quality </w:t>
      </w:r>
      <w:r w:rsidR="00275C03" w:rsidRPr="00F562FB">
        <w:rPr>
          <w:rFonts w:ascii="Times New Roman" w:eastAsia="+mn-ea" w:hAnsi="Times New Roman"/>
          <w:noProof/>
          <w:color w:val="auto"/>
          <w:kern w:val="24"/>
          <w:sz w:val="28"/>
          <w:szCs w:val="32"/>
          <w:lang w:val="en-US"/>
        </w:rPr>
        <w:t>of the agent netw</w:t>
      </w:r>
      <w:r w:rsidR="00275C03" w:rsidRPr="008256E7">
        <w:rPr>
          <w:rFonts w:ascii="Times New Roman" w:eastAsia="+mn-ea" w:hAnsi="Times New Roman"/>
          <w:noProof/>
          <w:color w:val="auto"/>
          <w:kern w:val="24"/>
          <w:sz w:val="28"/>
          <w:szCs w:val="32"/>
          <w:lang w:val="en-US"/>
        </w:rPr>
        <w:t xml:space="preserve">ork. </w:t>
      </w:r>
      <w:r w:rsidR="00275C03" w:rsidRPr="008256E7">
        <w:rPr>
          <w:rFonts w:ascii="Times New Roman" w:eastAsia="+mn-ea" w:hAnsi="Times New Roman"/>
          <w:noProof/>
          <w:color w:val="auto"/>
          <w:kern w:val="24"/>
          <w:sz w:val="28"/>
          <w:szCs w:val="28"/>
          <w:lang w:val="en-US"/>
        </w:rPr>
        <w:t>The aspects that service provi</w:t>
      </w:r>
      <w:r w:rsidR="00275C03" w:rsidRPr="003A6079">
        <w:rPr>
          <w:rFonts w:ascii="Times New Roman" w:eastAsia="+mn-ea" w:hAnsi="Times New Roman"/>
          <w:noProof/>
          <w:color w:val="auto"/>
          <w:kern w:val="24"/>
          <w:sz w:val="28"/>
          <w:szCs w:val="28"/>
          <w:lang w:val="en-US"/>
        </w:rPr>
        <w:t xml:space="preserve">ders control include those which relate to individual agents as well as to the network itself. </w:t>
      </w:r>
      <w:r w:rsidR="00275C03" w:rsidRPr="00183C93">
        <w:rPr>
          <w:rFonts w:ascii="Times New Roman" w:eastAsia="Times New Roman" w:hAnsi="Times New Roman"/>
          <w:color w:val="212529"/>
          <w:spacing w:val="5"/>
          <w:sz w:val="28"/>
          <w:szCs w:val="28"/>
          <w:lang w:eastAsia="en-GB"/>
        </w:rPr>
        <w:t xml:space="preserve">These attributes pertaining to individual agents that the service providers manage include the agent profile, physical layout of </w:t>
      </w:r>
      <w:r w:rsidR="007942D4" w:rsidRPr="007942D4">
        <w:rPr>
          <w:rFonts w:ascii="Times New Roman" w:eastAsia="Times New Roman" w:hAnsi="Times New Roman"/>
          <w:color w:val="212529"/>
          <w:spacing w:val="5"/>
          <w:sz w:val="28"/>
          <w:szCs w:val="28"/>
          <w:lang w:eastAsia="en-GB"/>
        </w:rPr>
        <w:t>the outlet</w:t>
      </w:r>
      <w:r w:rsidR="00275C03" w:rsidRPr="00183C93">
        <w:rPr>
          <w:rFonts w:ascii="Times New Roman" w:eastAsia="Times New Roman" w:hAnsi="Times New Roman"/>
          <w:color w:val="212529"/>
          <w:spacing w:val="5"/>
          <w:sz w:val="28"/>
          <w:szCs w:val="28"/>
          <w:lang w:eastAsia="en-GB"/>
        </w:rPr>
        <w:t>, stock keeping levels, liquidity</w:t>
      </w:r>
      <w:r w:rsidR="00183C93">
        <w:rPr>
          <w:rFonts w:ascii="Times New Roman" w:eastAsia="Times New Roman" w:hAnsi="Times New Roman"/>
          <w:color w:val="212529"/>
          <w:spacing w:val="5"/>
          <w:sz w:val="28"/>
          <w:szCs w:val="28"/>
          <w:lang w:eastAsia="en-GB"/>
        </w:rPr>
        <w:t xml:space="preserve"> management</w:t>
      </w:r>
      <w:r w:rsidR="00275C03" w:rsidRPr="00183C93">
        <w:rPr>
          <w:rFonts w:ascii="Times New Roman" w:eastAsia="Times New Roman" w:hAnsi="Times New Roman"/>
          <w:color w:val="212529"/>
          <w:spacing w:val="5"/>
          <w:sz w:val="28"/>
          <w:szCs w:val="28"/>
          <w:lang w:eastAsia="en-GB"/>
        </w:rPr>
        <w:t>, quality of branding</w:t>
      </w:r>
      <w:r w:rsidR="002349F5">
        <w:rPr>
          <w:rFonts w:ascii="Times New Roman" w:eastAsia="Times New Roman" w:hAnsi="Times New Roman"/>
          <w:color w:val="212529"/>
          <w:spacing w:val="5"/>
          <w:sz w:val="28"/>
          <w:szCs w:val="28"/>
          <w:lang w:eastAsia="en-GB"/>
        </w:rPr>
        <w:t>, quality of services the agent provides – in short, the Life Cycle of an Agent</w:t>
      </w:r>
      <w:r w:rsidR="00275C03" w:rsidRPr="00183C93">
        <w:rPr>
          <w:rFonts w:ascii="Times New Roman" w:eastAsia="Times New Roman" w:hAnsi="Times New Roman"/>
          <w:color w:val="212529"/>
          <w:spacing w:val="5"/>
          <w:sz w:val="28"/>
          <w:szCs w:val="28"/>
          <w:lang w:eastAsia="en-GB"/>
        </w:rPr>
        <w:t>. The network related aspects pertain to capillarity of spread – for instance, the number of agents in a locality, the factors which determine the presence of an agent in the locality etc.</w:t>
      </w:r>
      <w:r w:rsidR="00B1453E">
        <w:rPr>
          <w:rFonts w:ascii="Times New Roman" w:eastAsia="Times New Roman" w:hAnsi="Times New Roman"/>
          <w:color w:val="212529"/>
          <w:spacing w:val="5"/>
          <w:sz w:val="28"/>
          <w:szCs w:val="28"/>
          <w:lang w:eastAsia="en-GB"/>
        </w:rPr>
        <w:t xml:space="preserve"> An illustration of the Direct Agent Management Hierachy is the picture below:</w:t>
      </w:r>
    </w:p>
    <w:p w:rsidR="00B1453E" w:rsidRPr="00183C93" w:rsidRDefault="00B1453E" w:rsidP="00183C93">
      <w:pPr>
        <w:spacing w:before="0" w:after="0" w:line="276" w:lineRule="auto"/>
        <w:ind w:left="360"/>
        <w:rPr>
          <w:rFonts w:ascii="Times New Roman" w:eastAsia="+mn-ea" w:hAnsi="Times New Roman"/>
          <w:noProof/>
          <w:color w:val="auto"/>
          <w:kern w:val="24"/>
          <w:sz w:val="28"/>
          <w:szCs w:val="28"/>
          <w:lang w:val="en-US"/>
        </w:rPr>
      </w:pPr>
    </w:p>
    <w:p w:rsidR="00B1453E" w:rsidRDefault="00B1453E" w:rsidP="002349F5">
      <w:pPr>
        <w:spacing w:before="0" w:after="0" w:line="276" w:lineRule="auto"/>
        <w:ind w:left="720"/>
        <w:jc w:val="center"/>
        <w:rPr>
          <w:rFonts w:ascii="Times New Roman" w:eastAsia="+mn-ea" w:hAnsi="Times New Roman"/>
          <w:noProof/>
          <w:color w:val="auto"/>
          <w:kern w:val="24"/>
          <w:sz w:val="28"/>
          <w:szCs w:val="32"/>
          <w:lang w:val="en-US"/>
        </w:rPr>
      </w:pPr>
      <w:r w:rsidRPr="00B1453E">
        <w:rPr>
          <w:rFonts w:ascii="Times New Roman" w:eastAsia="+mn-ea" w:hAnsi="Times New Roman"/>
          <w:noProof/>
          <w:color w:val="auto"/>
          <w:kern w:val="24"/>
          <w:sz w:val="28"/>
          <w:szCs w:val="32"/>
          <w:lang w:val="en-US"/>
        </w:rPr>
        <w:drawing>
          <wp:inline distT="0" distB="0" distL="0" distR="0" wp14:anchorId="68EF17BC" wp14:editId="405D51DB">
            <wp:extent cx="2414287" cy="3365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1104" cy="3431038"/>
                    </a:xfrm>
                    <a:prstGeom prst="rect">
                      <a:avLst/>
                    </a:prstGeom>
                  </pic:spPr>
                </pic:pic>
              </a:graphicData>
            </a:graphic>
          </wp:inline>
        </w:drawing>
      </w:r>
    </w:p>
    <w:p w:rsidR="007942D4" w:rsidRDefault="007942D4" w:rsidP="007942D4">
      <w:pPr>
        <w:spacing w:before="0" w:after="0" w:line="276" w:lineRule="auto"/>
        <w:ind w:left="720"/>
        <w:rPr>
          <w:rFonts w:ascii="Times New Roman" w:eastAsia="+mn-ea" w:hAnsi="Times New Roman"/>
          <w:noProof/>
          <w:color w:val="auto"/>
          <w:kern w:val="24"/>
          <w:sz w:val="28"/>
          <w:szCs w:val="32"/>
          <w:lang w:val="en-US"/>
        </w:rPr>
      </w:pPr>
      <w:r w:rsidRPr="00183C93">
        <w:rPr>
          <w:rFonts w:ascii="Times New Roman" w:eastAsia="+mn-ea" w:hAnsi="Times New Roman"/>
          <w:b/>
          <w:bCs/>
          <w:noProof/>
          <w:color w:val="auto"/>
          <w:kern w:val="24"/>
          <w:sz w:val="28"/>
          <w:szCs w:val="32"/>
          <w:u w:val="single"/>
          <w:lang w:val="en-US"/>
        </w:rPr>
        <w:t>Who uses it:</w:t>
      </w:r>
      <w:r>
        <w:rPr>
          <w:rFonts w:ascii="Times New Roman" w:eastAsia="+mn-ea" w:hAnsi="Times New Roman"/>
          <w:noProof/>
          <w:color w:val="auto"/>
          <w:kern w:val="24"/>
          <w:sz w:val="28"/>
          <w:szCs w:val="32"/>
          <w:lang w:val="en-US"/>
        </w:rPr>
        <w:t xml:space="preserve"> Uganda (most banks currently); Equity Bank in Kenya currently uses this model; Safaricom’s M-PESA &amp; Airtel in most countries started off with this model.</w:t>
      </w:r>
    </w:p>
    <w:p w:rsidR="007942D4" w:rsidRPr="00183C93" w:rsidRDefault="007942D4" w:rsidP="00183C93">
      <w:pPr>
        <w:spacing w:before="0" w:after="0" w:line="276" w:lineRule="auto"/>
        <w:ind w:left="720"/>
        <w:rPr>
          <w:rFonts w:ascii="Times New Roman" w:eastAsia="+mn-ea" w:hAnsi="Times New Roman"/>
          <w:noProof/>
          <w:color w:val="auto"/>
          <w:kern w:val="24"/>
          <w:sz w:val="28"/>
          <w:szCs w:val="28"/>
          <w:lang w:val="en-US"/>
        </w:rPr>
      </w:pPr>
    </w:p>
    <w:p w:rsidR="00275C03" w:rsidRDefault="00275C03" w:rsidP="007942D4">
      <w:pPr>
        <w:spacing w:before="0" w:after="0" w:line="276" w:lineRule="auto"/>
        <w:ind w:left="720"/>
        <w:rPr>
          <w:rFonts w:ascii="Times New Roman" w:eastAsia="+mn-ea" w:hAnsi="Times New Roman"/>
          <w:noProof/>
          <w:color w:val="auto"/>
          <w:kern w:val="24"/>
          <w:sz w:val="28"/>
          <w:szCs w:val="32"/>
          <w:lang w:val="en-US"/>
        </w:rPr>
      </w:pPr>
      <w:r w:rsidRPr="00183C93">
        <w:rPr>
          <w:rFonts w:ascii="Times New Roman" w:eastAsia="+mn-ea" w:hAnsi="Times New Roman"/>
          <w:b/>
          <w:bCs/>
          <w:noProof/>
          <w:color w:val="auto"/>
          <w:kern w:val="24"/>
          <w:sz w:val="28"/>
          <w:szCs w:val="32"/>
          <w:u w:val="single"/>
          <w:lang w:val="en-US"/>
        </w:rPr>
        <w:t>Pros: </w:t>
      </w:r>
      <w:r w:rsidRPr="00183C93">
        <w:rPr>
          <w:rFonts w:ascii="Times New Roman" w:eastAsia="+mn-ea" w:hAnsi="Times New Roman"/>
          <w:noProof/>
          <w:color w:val="auto"/>
          <w:kern w:val="24"/>
          <w:sz w:val="28"/>
          <w:szCs w:val="32"/>
          <w:lang w:val="en-US"/>
        </w:rPr>
        <w:t>Banks often favour this model because it gives the</w:t>
      </w:r>
      <w:r w:rsidR="00C96AEC">
        <w:rPr>
          <w:rFonts w:ascii="Times New Roman" w:eastAsia="+mn-ea" w:hAnsi="Times New Roman"/>
          <w:noProof/>
          <w:color w:val="auto"/>
          <w:kern w:val="24"/>
          <w:sz w:val="28"/>
          <w:szCs w:val="32"/>
          <w:lang w:val="en-US"/>
        </w:rPr>
        <w:t>m</w:t>
      </w:r>
      <w:r w:rsidRPr="00183C93">
        <w:rPr>
          <w:rFonts w:ascii="Times New Roman" w:eastAsia="+mn-ea" w:hAnsi="Times New Roman"/>
          <w:noProof/>
          <w:color w:val="auto"/>
          <w:kern w:val="24"/>
          <w:sz w:val="28"/>
          <w:szCs w:val="32"/>
          <w:lang w:val="en-US"/>
        </w:rPr>
        <w:t xml:space="preserve"> direct control over the </w:t>
      </w:r>
      <w:r w:rsidR="00C96AEC">
        <w:rPr>
          <w:rFonts w:ascii="Times New Roman" w:eastAsia="+mn-ea" w:hAnsi="Times New Roman"/>
          <w:noProof/>
          <w:color w:val="auto"/>
          <w:kern w:val="24"/>
          <w:sz w:val="28"/>
          <w:szCs w:val="32"/>
          <w:lang w:val="en-US"/>
        </w:rPr>
        <w:t xml:space="preserve">agent </w:t>
      </w:r>
      <w:r w:rsidRPr="00183C93">
        <w:rPr>
          <w:rFonts w:ascii="Times New Roman" w:eastAsia="+mn-ea" w:hAnsi="Times New Roman"/>
          <w:noProof/>
          <w:color w:val="auto"/>
          <w:kern w:val="24"/>
          <w:sz w:val="28"/>
          <w:szCs w:val="32"/>
          <w:lang w:val="en-US"/>
        </w:rPr>
        <w:t>network</w:t>
      </w:r>
      <w:r w:rsidR="00BE69E2">
        <w:rPr>
          <w:rFonts w:ascii="Times New Roman" w:eastAsia="+mn-ea" w:hAnsi="Times New Roman"/>
          <w:noProof/>
          <w:color w:val="auto"/>
          <w:kern w:val="24"/>
          <w:sz w:val="28"/>
          <w:szCs w:val="32"/>
          <w:lang w:val="en-US"/>
        </w:rPr>
        <w:t xml:space="preserve"> and the terminal</w:t>
      </w:r>
      <w:r w:rsidR="00C96AEC">
        <w:rPr>
          <w:rFonts w:ascii="Times New Roman" w:eastAsia="+mn-ea" w:hAnsi="Times New Roman"/>
          <w:noProof/>
          <w:color w:val="auto"/>
          <w:kern w:val="24"/>
          <w:sz w:val="28"/>
          <w:szCs w:val="32"/>
          <w:lang w:val="en-US"/>
        </w:rPr>
        <w:t>s</w:t>
      </w:r>
      <w:r w:rsidR="00BE69E2">
        <w:rPr>
          <w:rFonts w:ascii="Times New Roman" w:eastAsia="+mn-ea" w:hAnsi="Times New Roman"/>
          <w:noProof/>
          <w:color w:val="auto"/>
          <w:kern w:val="24"/>
          <w:sz w:val="28"/>
          <w:szCs w:val="32"/>
          <w:lang w:val="en-US"/>
        </w:rPr>
        <w:t>/device state</w:t>
      </w:r>
      <w:r w:rsidRPr="00183C93">
        <w:rPr>
          <w:rFonts w:ascii="Times New Roman" w:eastAsia="+mn-ea" w:hAnsi="Times New Roman"/>
          <w:noProof/>
          <w:color w:val="auto"/>
          <w:kern w:val="24"/>
          <w:sz w:val="28"/>
          <w:szCs w:val="32"/>
          <w:lang w:val="en-US"/>
        </w:rPr>
        <w:t xml:space="preserve">, which can appease regulators, enable the offering of more complex products, and direct the most commissions to agents without a middle </w:t>
      </w:r>
      <w:r w:rsidR="00C96AEC">
        <w:rPr>
          <w:rFonts w:ascii="Times New Roman" w:eastAsia="+mn-ea" w:hAnsi="Times New Roman"/>
          <w:noProof/>
          <w:color w:val="auto"/>
          <w:kern w:val="24"/>
          <w:sz w:val="28"/>
          <w:szCs w:val="32"/>
          <w:lang w:val="en-US"/>
        </w:rPr>
        <w:t>partner</w:t>
      </w:r>
      <w:r w:rsidRPr="00183C93">
        <w:rPr>
          <w:rFonts w:ascii="Times New Roman" w:eastAsia="+mn-ea" w:hAnsi="Times New Roman"/>
          <w:noProof/>
          <w:color w:val="auto"/>
          <w:kern w:val="24"/>
          <w:sz w:val="28"/>
          <w:szCs w:val="32"/>
          <w:lang w:val="en-US"/>
        </w:rPr>
        <w:t xml:space="preserve"> taking a cut.</w:t>
      </w:r>
    </w:p>
    <w:p w:rsidR="007942D4" w:rsidRPr="00183C93" w:rsidRDefault="007942D4" w:rsidP="00183C93">
      <w:pPr>
        <w:spacing w:before="0" w:after="0" w:line="276" w:lineRule="auto"/>
        <w:ind w:left="720"/>
        <w:rPr>
          <w:rFonts w:ascii="Times New Roman" w:eastAsia="+mn-ea" w:hAnsi="Times New Roman"/>
          <w:b/>
          <w:bCs/>
          <w:noProof/>
          <w:color w:val="auto"/>
          <w:kern w:val="24"/>
          <w:sz w:val="28"/>
          <w:szCs w:val="32"/>
          <w:u w:val="single"/>
          <w:lang w:val="en-US"/>
        </w:rPr>
      </w:pPr>
    </w:p>
    <w:p w:rsidR="00275C03" w:rsidRPr="006D4997" w:rsidRDefault="00275C03" w:rsidP="00183C93">
      <w:pPr>
        <w:spacing w:before="0" w:after="0" w:line="276" w:lineRule="auto"/>
        <w:ind w:left="720"/>
        <w:rPr>
          <w:rFonts w:ascii="Times New Roman" w:eastAsia="+mn-ea" w:hAnsi="Times New Roman"/>
          <w:noProof/>
          <w:color w:val="auto"/>
          <w:kern w:val="24"/>
          <w:sz w:val="28"/>
          <w:szCs w:val="32"/>
          <w:lang w:val="en-US"/>
        </w:rPr>
      </w:pPr>
      <w:r w:rsidRPr="00183C93">
        <w:rPr>
          <w:rFonts w:ascii="Times New Roman" w:eastAsia="+mn-ea" w:hAnsi="Times New Roman"/>
          <w:b/>
          <w:bCs/>
          <w:noProof/>
          <w:color w:val="auto"/>
          <w:kern w:val="24"/>
          <w:sz w:val="28"/>
          <w:szCs w:val="32"/>
          <w:u w:val="single"/>
          <w:lang w:val="en-US"/>
        </w:rPr>
        <w:t>Cons: </w:t>
      </w:r>
      <w:r w:rsidRPr="00183C93">
        <w:rPr>
          <w:rFonts w:ascii="Times New Roman" w:eastAsia="+mn-ea" w:hAnsi="Times New Roman"/>
          <w:noProof/>
          <w:color w:val="auto"/>
          <w:kern w:val="24"/>
          <w:sz w:val="28"/>
          <w:szCs w:val="32"/>
          <w:lang w:val="en-US"/>
        </w:rPr>
        <w:t>The major drawback is this model is extremely difficult to scale quickly. Moreover, under this model, service providers could potentially get bogged down with operational issues which are often better managed by, and easily outsourced to, a tier of master agents</w:t>
      </w:r>
      <w:r w:rsidR="00554543">
        <w:rPr>
          <w:rFonts w:ascii="Times New Roman" w:eastAsia="+mn-ea" w:hAnsi="Times New Roman"/>
          <w:noProof/>
          <w:color w:val="auto"/>
          <w:kern w:val="24"/>
          <w:sz w:val="28"/>
          <w:szCs w:val="32"/>
          <w:lang w:val="en-US"/>
        </w:rPr>
        <w:t xml:space="preserve"> (sometimes called aggregators)</w:t>
      </w:r>
      <w:r w:rsidRPr="006D4997">
        <w:rPr>
          <w:rFonts w:ascii="Times New Roman" w:eastAsia="+mn-ea" w:hAnsi="Times New Roman"/>
          <w:noProof/>
          <w:color w:val="auto"/>
          <w:kern w:val="24"/>
          <w:sz w:val="28"/>
          <w:szCs w:val="32"/>
          <w:lang w:val="en-US"/>
        </w:rPr>
        <w:t>.  This level of middle management also often has better market visibility and can more accurately direct where new agen</w:t>
      </w:r>
      <w:r w:rsidR="00554543">
        <w:rPr>
          <w:rFonts w:ascii="Times New Roman" w:eastAsia="+mn-ea" w:hAnsi="Times New Roman"/>
          <w:noProof/>
          <w:color w:val="auto"/>
          <w:kern w:val="24"/>
          <w:sz w:val="28"/>
          <w:szCs w:val="32"/>
          <w:lang w:val="en-US"/>
        </w:rPr>
        <w:t>ts</w:t>
      </w:r>
      <w:r w:rsidRPr="006D4997">
        <w:rPr>
          <w:rFonts w:ascii="Times New Roman" w:eastAsia="+mn-ea" w:hAnsi="Times New Roman"/>
          <w:noProof/>
          <w:color w:val="auto"/>
          <w:kern w:val="24"/>
          <w:sz w:val="28"/>
          <w:szCs w:val="32"/>
          <w:lang w:val="en-US"/>
        </w:rPr>
        <w:t xml:space="preserve"> should be best placed.</w:t>
      </w:r>
    </w:p>
    <w:p w:rsidR="00346188" w:rsidRPr="006D4997" w:rsidRDefault="00346188" w:rsidP="00183C93">
      <w:pPr>
        <w:spacing w:before="0" w:after="0" w:line="276" w:lineRule="auto"/>
        <w:ind w:left="720"/>
        <w:rPr>
          <w:rFonts w:ascii="Times New Roman" w:eastAsia="+mn-ea" w:hAnsi="Times New Roman"/>
          <w:b/>
          <w:bCs/>
          <w:noProof/>
          <w:color w:val="auto"/>
          <w:kern w:val="24"/>
          <w:sz w:val="28"/>
          <w:szCs w:val="32"/>
          <w:u w:val="single"/>
          <w:lang w:val="en-US"/>
        </w:rPr>
      </w:pPr>
    </w:p>
    <w:p w:rsidR="00275C03" w:rsidRPr="00957C2A" w:rsidRDefault="00957C2A" w:rsidP="00183C93">
      <w:pPr>
        <w:spacing w:before="0" w:after="0" w:line="276" w:lineRule="auto"/>
        <w:ind w:left="720"/>
        <w:rPr>
          <w:rFonts w:ascii="Times New Roman" w:eastAsia="+mn-ea" w:hAnsi="Times New Roman"/>
          <w:i/>
          <w:iCs/>
          <w:noProof/>
          <w:color w:val="auto"/>
          <w:kern w:val="24"/>
          <w:sz w:val="28"/>
          <w:szCs w:val="32"/>
          <w:lang w:val="en-US"/>
        </w:rPr>
      </w:pPr>
      <w:r w:rsidRPr="00957C2A">
        <w:rPr>
          <w:rFonts w:ascii="Times New Roman" w:eastAsia="+mn-ea" w:hAnsi="Times New Roman"/>
          <w:b/>
          <w:bCs/>
          <w:i/>
          <w:iCs/>
          <w:noProof/>
          <w:color w:val="auto"/>
          <w:kern w:val="24"/>
          <w:sz w:val="28"/>
          <w:szCs w:val="32"/>
          <w:lang w:val="en-US"/>
        </w:rPr>
        <w:t>Note:</w:t>
      </w:r>
      <w:r w:rsidRPr="00957C2A">
        <w:rPr>
          <w:rFonts w:ascii="Times New Roman" w:eastAsia="+mn-ea" w:hAnsi="Times New Roman"/>
          <w:i/>
          <w:iCs/>
          <w:noProof/>
          <w:color w:val="auto"/>
          <w:kern w:val="24"/>
          <w:sz w:val="28"/>
          <w:szCs w:val="32"/>
          <w:lang w:val="en-US"/>
        </w:rPr>
        <w:t xml:space="preserve"> </w:t>
      </w:r>
      <w:r w:rsidR="00275C03" w:rsidRPr="00957C2A">
        <w:rPr>
          <w:rFonts w:ascii="Times New Roman" w:eastAsia="+mn-ea" w:hAnsi="Times New Roman"/>
          <w:i/>
          <w:iCs/>
          <w:noProof/>
          <w:color w:val="auto"/>
          <w:kern w:val="24"/>
          <w:sz w:val="28"/>
          <w:szCs w:val="32"/>
          <w:lang w:val="en-US"/>
        </w:rPr>
        <w:t>The direct agent hierarchy model could potentially be appropriate for smaller markets and providers with gradual growth strategies or limited ambitions (banks just trying to decongest banking branches for existing customers)</w:t>
      </w:r>
      <w:r w:rsidR="00554543" w:rsidRPr="00957C2A">
        <w:rPr>
          <w:rFonts w:ascii="Times New Roman" w:eastAsia="+mn-ea" w:hAnsi="Times New Roman"/>
          <w:i/>
          <w:iCs/>
          <w:noProof/>
          <w:color w:val="auto"/>
          <w:kern w:val="24"/>
          <w:sz w:val="28"/>
          <w:szCs w:val="32"/>
          <w:lang w:val="en-US"/>
        </w:rPr>
        <w:t>.</w:t>
      </w:r>
    </w:p>
    <w:p w:rsidR="00275C03" w:rsidRDefault="00275C03">
      <w:pPr>
        <w:spacing w:before="0" w:after="0" w:line="276" w:lineRule="auto"/>
        <w:ind w:left="720"/>
        <w:rPr>
          <w:rFonts w:ascii="Times New Roman" w:eastAsia="+mn-ea" w:hAnsi="Times New Roman"/>
          <w:bCs/>
          <w:iCs/>
          <w:noProof/>
          <w:color w:val="auto"/>
          <w:kern w:val="24"/>
          <w:sz w:val="28"/>
          <w:szCs w:val="32"/>
          <w:lang w:val="en-US"/>
        </w:rPr>
      </w:pPr>
    </w:p>
    <w:p w:rsidR="004449E4" w:rsidRDefault="004449E4">
      <w:pPr>
        <w:spacing w:before="0" w:after="0" w:line="276" w:lineRule="auto"/>
        <w:ind w:left="720"/>
        <w:rPr>
          <w:rFonts w:ascii="Times New Roman" w:eastAsia="+mn-ea" w:hAnsi="Times New Roman"/>
          <w:bCs/>
          <w:iCs/>
          <w:noProof/>
          <w:color w:val="auto"/>
          <w:kern w:val="24"/>
          <w:sz w:val="28"/>
          <w:szCs w:val="32"/>
          <w:lang w:val="en-US"/>
        </w:rPr>
      </w:pPr>
      <w:r w:rsidRPr="004449E4">
        <w:rPr>
          <w:rFonts w:ascii="Times New Roman" w:eastAsia="+mn-ea" w:hAnsi="Times New Roman"/>
          <w:b/>
          <w:iCs/>
          <w:noProof/>
          <w:color w:val="auto"/>
          <w:kern w:val="24"/>
          <w:sz w:val="28"/>
          <w:szCs w:val="32"/>
          <w:lang w:val="en-US"/>
        </w:rPr>
        <w:t>Stakeholder Commission/ Revenue Management:</w:t>
      </w:r>
      <w:r>
        <w:rPr>
          <w:rFonts w:ascii="Times New Roman" w:eastAsia="+mn-ea" w:hAnsi="Times New Roman"/>
          <w:bCs/>
          <w:iCs/>
          <w:noProof/>
          <w:color w:val="auto"/>
          <w:kern w:val="24"/>
          <w:sz w:val="28"/>
          <w:szCs w:val="32"/>
          <w:lang w:val="en-US"/>
        </w:rPr>
        <w:t xml:space="preserve"> Commission distribution for the Direct Model is straight forward and easy because it involves only the agent and bank/ financial service provider. Most markets pay their agents not less that 50% of the cost of the </w:t>
      </w:r>
      <w:r w:rsidR="00957C2A">
        <w:rPr>
          <w:rFonts w:ascii="Times New Roman" w:eastAsia="+mn-ea" w:hAnsi="Times New Roman"/>
          <w:bCs/>
          <w:iCs/>
          <w:noProof/>
          <w:color w:val="auto"/>
          <w:kern w:val="24"/>
          <w:sz w:val="28"/>
          <w:szCs w:val="32"/>
          <w:lang w:val="en-US"/>
        </w:rPr>
        <w:t xml:space="preserve">billable </w:t>
      </w:r>
      <w:r>
        <w:rPr>
          <w:rFonts w:ascii="Times New Roman" w:eastAsia="+mn-ea" w:hAnsi="Times New Roman"/>
          <w:bCs/>
          <w:iCs/>
          <w:noProof/>
          <w:color w:val="auto"/>
          <w:kern w:val="24"/>
          <w:sz w:val="28"/>
          <w:szCs w:val="32"/>
          <w:lang w:val="en-US"/>
        </w:rPr>
        <w:t>transaction and this is usually applied to the non-billable transactions</w:t>
      </w:r>
      <w:r w:rsidR="00C96AEC">
        <w:rPr>
          <w:rFonts w:ascii="Times New Roman" w:eastAsia="+mn-ea" w:hAnsi="Times New Roman"/>
          <w:bCs/>
          <w:iCs/>
          <w:noProof/>
          <w:color w:val="auto"/>
          <w:kern w:val="24"/>
          <w:sz w:val="28"/>
          <w:szCs w:val="32"/>
          <w:lang w:val="en-US"/>
        </w:rPr>
        <w:t xml:space="preserve"> as well</w:t>
      </w:r>
      <w:r>
        <w:rPr>
          <w:rFonts w:ascii="Times New Roman" w:eastAsia="+mn-ea" w:hAnsi="Times New Roman"/>
          <w:bCs/>
          <w:iCs/>
          <w:noProof/>
          <w:color w:val="auto"/>
          <w:kern w:val="24"/>
          <w:sz w:val="28"/>
          <w:szCs w:val="32"/>
          <w:lang w:val="en-US"/>
        </w:rPr>
        <w:t>. In cases wher</w:t>
      </w:r>
      <w:r w:rsidR="00957C2A">
        <w:rPr>
          <w:rFonts w:ascii="Times New Roman" w:eastAsia="+mn-ea" w:hAnsi="Times New Roman"/>
          <w:bCs/>
          <w:iCs/>
          <w:noProof/>
          <w:color w:val="auto"/>
          <w:kern w:val="24"/>
          <w:sz w:val="28"/>
          <w:szCs w:val="32"/>
          <w:lang w:val="en-US"/>
        </w:rPr>
        <w:t>e</w:t>
      </w:r>
      <w:r>
        <w:rPr>
          <w:rFonts w:ascii="Times New Roman" w:eastAsia="+mn-ea" w:hAnsi="Times New Roman"/>
          <w:bCs/>
          <w:iCs/>
          <w:noProof/>
          <w:color w:val="auto"/>
          <w:kern w:val="24"/>
          <w:sz w:val="28"/>
          <w:szCs w:val="32"/>
          <w:lang w:val="en-US"/>
        </w:rPr>
        <w:t xml:space="preserve"> the service provider holds back more, they usually have revenue share commitments with the technology/ platform</w:t>
      </w:r>
      <w:r w:rsidR="00957C2A">
        <w:rPr>
          <w:rFonts w:ascii="Times New Roman" w:eastAsia="+mn-ea" w:hAnsi="Times New Roman"/>
          <w:bCs/>
          <w:iCs/>
          <w:noProof/>
          <w:color w:val="auto"/>
          <w:kern w:val="24"/>
          <w:sz w:val="28"/>
          <w:szCs w:val="32"/>
          <w:lang w:val="en-US"/>
        </w:rPr>
        <w:t xml:space="preserve"> vendor</w:t>
      </w:r>
      <w:r>
        <w:rPr>
          <w:rFonts w:ascii="Times New Roman" w:eastAsia="+mn-ea" w:hAnsi="Times New Roman"/>
          <w:bCs/>
          <w:iCs/>
          <w:noProof/>
          <w:color w:val="auto"/>
          <w:kern w:val="24"/>
          <w:sz w:val="28"/>
          <w:szCs w:val="32"/>
          <w:lang w:val="en-US"/>
        </w:rPr>
        <w:t xml:space="preserve"> or device </w:t>
      </w:r>
      <w:r w:rsidR="00957C2A">
        <w:rPr>
          <w:rFonts w:ascii="Times New Roman" w:eastAsia="+mn-ea" w:hAnsi="Times New Roman"/>
          <w:bCs/>
          <w:iCs/>
          <w:noProof/>
          <w:color w:val="auto"/>
          <w:kern w:val="24"/>
          <w:sz w:val="28"/>
          <w:szCs w:val="32"/>
          <w:lang w:val="en-US"/>
        </w:rPr>
        <w:t xml:space="preserve">suppliers </w:t>
      </w:r>
      <w:r>
        <w:rPr>
          <w:rFonts w:ascii="Times New Roman" w:eastAsia="+mn-ea" w:hAnsi="Times New Roman"/>
          <w:bCs/>
          <w:iCs/>
          <w:noProof/>
          <w:color w:val="auto"/>
          <w:kern w:val="24"/>
          <w:sz w:val="28"/>
          <w:szCs w:val="32"/>
          <w:lang w:val="en-US"/>
        </w:rPr>
        <w:t>or Agent Network Managers (ANMs). An illustrations of how the split happens in this model is in the table below:</w:t>
      </w:r>
    </w:p>
    <w:p w:rsidR="004449E4" w:rsidRDefault="004449E4" w:rsidP="00957C2A">
      <w:pPr>
        <w:spacing w:before="0" w:after="0" w:line="276" w:lineRule="auto"/>
        <w:rPr>
          <w:rFonts w:ascii="Times New Roman" w:eastAsia="+mn-ea" w:hAnsi="Times New Roman"/>
          <w:bCs/>
          <w:iCs/>
          <w:noProof/>
          <w:color w:val="auto"/>
          <w:kern w:val="24"/>
          <w:sz w:val="28"/>
          <w:szCs w:val="32"/>
          <w:lang w:val="en-US"/>
        </w:rPr>
      </w:pPr>
    </w:p>
    <w:p w:rsidR="00C96AEC" w:rsidRDefault="00C96AEC" w:rsidP="00957C2A">
      <w:pPr>
        <w:spacing w:before="0" w:after="0" w:line="276" w:lineRule="auto"/>
        <w:rPr>
          <w:rFonts w:ascii="Times New Roman" w:eastAsia="+mn-ea" w:hAnsi="Times New Roman"/>
          <w:bCs/>
          <w:iCs/>
          <w:noProof/>
          <w:color w:val="auto"/>
          <w:kern w:val="24"/>
          <w:sz w:val="28"/>
          <w:szCs w:val="32"/>
          <w:lang w:val="en-US"/>
        </w:rPr>
      </w:pPr>
    </w:p>
    <w:tbl>
      <w:tblPr>
        <w:tblStyle w:val="TableGrid30"/>
        <w:tblW w:w="0" w:type="auto"/>
        <w:jc w:val="center"/>
        <w:shd w:val="clear" w:color="auto" w:fill="EBEBEB"/>
        <w:tblLook w:val="04A0" w:firstRow="1" w:lastRow="0" w:firstColumn="1" w:lastColumn="0" w:noHBand="0" w:noVBand="1"/>
      </w:tblPr>
      <w:tblGrid>
        <w:gridCol w:w="2912"/>
        <w:gridCol w:w="2252"/>
        <w:gridCol w:w="3053"/>
        <w:gridCol w:w="2977"/>
      </w:tblGrid>
      <w:tr w:rsidR="004449E4" w:rsidRPr="004449E4" w:rsidTr="00C96AEC">
        <w:trPr>
          <w:trHeight w:val="404"/>
          <w:jc w:val="center"/>
        </w:trPr>
        <w:tc>
          <w:tcPr>
            <w:tcW w:w="11194" w:type="dxa"/>
            <w:gridSpan w:val="4"/>
            <w:shd w:val="clear" w:color="auto" w:fill="F7CAAC"/>
          </w:tcPr>
          <w:p w:rsidR="004449E4" w:rsidRPr="00C96AEC" w:rsidRDefault="004449E4" w:rsidP="004449E4">
            <w:pPr>
              <w:spacing w:before="0" w:after="0" w:line="240" w:lineRule="auto"/>
              <w:jc w:val="center"/>
              <w:rPr>
                <w:rFonts w:ascii="Times New Roman" w:hAnsi="Times New Roman"/>
                <w:b/>
                <w:bCs/>
                <w:color w:val="auto"/>
                <w:sz w:val="22"/>
                <w:szCs w:val="22"/>
              </w:rPr>
            </w:pPr>
          </w:p>
          <w:p w:rsidR="004449E4" w:rsidRPr="004449E4" w:rsidRDefault="004449E4" w:rsidP="004449E4">
            <w:pPr>
              <w:spacing w:before="0" w:after="0" w:line="240" w:lineRule="auto"/>
              <w:jc w:val="center"/>
              <w:rPr>
                <w:rFonts w:ascii="Times New Roman" w:hAnsi="Times New Roman"/>
                <w:b/>
                <w:bCs/>
                <w:color w:val="auto"/>
                <w:sz w:val="30"/>
                <w:szCs w:val="30"/>
                <w:lang w:val="en-US"/>
              </w:rPr>
            </w:pPr>
            <w:r w:rsidRPr="00957C2A">
              <w:rPr>
                <w:rFonts w:ascii="Times New Roman" w:hAnsi="Times New Roman"/>
                <w:b/>
                <w:bCs/>
                <w:color w:val="auto"/>
                <w:sz w:val="28"/>
                <w:szCs w:val="28"/>
                <w:shd w:val="clear" w:color="auto" w:fill="F7CAAC"/>
                <w:lang w:val="en-US"/>
              </w:rPr>
              <w:t>STAKEHOLDER VALUE PROPOSITION</w:t>
            </w:r>
            <w:r w:rsidR="00957C2A">
              <w:rPr>
                <w:rFonts w:ascii="Times New Roman" w:hAnsi="Times New Roman"/>
                <w:b/>
                <w:bCs/>
                <w:color w:val="auto"/>
                <w:sz w:val="28"/>
                <w:szCs w:val="28"/>
                <w:shd w:val="clear" w:color="auto" w:fill="F7CAAC"/>
                <w:lang w:val="en-US"/>
              </w:rPr>
              <w:t xml:space="preserve"> MANAGEMENT </w:t>
            </w:r>
            <w:r w:rsidRPr="00957C2A">
              <w:rPr>
                <w:rFonts w:ascii="Times New Roman" w:hAnsi="Times New Roman"/>
                <w:b/>
                <w:bCs/>
                <w:color w:val="auto"/>
                <w:sz w:val="28"/>
                <w:szCs w:val="28"/>
                <w:shd w:val="clear" w:color="auto" w:fill="F7CAAC"/>
                <w:lang w:val="en-US"/>
              </w:rPr>
              <w:t>/ DIRECT MODEL</w:t>
            </w:r>
          </w:p>
        </w:tc>
      </w:tr>
      <w:tr w:rsidR="004449E4" w:rsidRPr="004449E4" w:rsidTr="00C96AEC">
        <w:trPr>
          <w:trHeight w:val="416"/>
          <w:jc w:val="center"/>
        </w:trPr>
        <w:tc>
          <w:tcPr>
            <w:tcW w:w="2912" w:type="dxa"/>
            <w:vMerge w:val="restart"/>
            <w:shd w:val="clear" w:color="auto" w:fill="F7CAAC"/>
            <w:vAlign w:val="bottom"/>
          </w:tcPr>
          <w:p w:rsidR="004449E4" w:rsidRPr="00957C2A" w:rsidRDefault="004449E4" w:rsidP="004449E4">
            <w:pPr>
              <w:spacing w:before="0" w:after="0" w:line="240" w:lineRule="auto"/>
              <w:jc w:val="center"/>
              <w:rPr>
                <w:rFonts w:ascii="Times New Roman" w:hAnsi="Times New Roman"/>
                <w:b/>
                <w:bCs/>
                <w:color w:val="auto"/>
              </w:rPr>
            </w:pPr>
          </w:p>
          <w:p w:rsidR="004449E4" w:rsidRPr="00957C2A" w:rsidRDefault="004449E4" w:rsidP="004449E4">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TRANSACTION TYPE</w:t>
            </w:r>
          </w:p>
        </w:tc>
        <w:tc>
          <w:tcPr>
            <w:tcW w:w="2252" w:type="dxa"/>
            <w:vMerge w:val="restart"/>
            <w:shd w:val="clear" w:color="auto" w:fill="F7CAAC"/>
            <w:vAlign w:val="bottom"/>
          </w:tcPr>
          <w:p w:rsidR="004449E4" w:rsidRPr="00957C2A" w:rsidRDefault="004449E4" w:rsidP="004449E4">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COST BORN BY</w:t>
            </w:r>
          </w:p>
        </w:tc>
        <w:tc>
          <w:tcPr>
            <w:tcW w:w="6030" w:type="dxa"/>
            <w:gridSpan w:val="2"/>
            <w:shd w:val="clear" w:color="auto" w:fill="F7CAAC"/>
            <w:vAlign w:val="bottom"/>
          </w:tcPr>
          <w:p w:rsidR="004449E4" w:rsidRPr="00C96AEC" w:rsidRDefault="004449E4" w:rsidP="004449E4">
            <w:pPr>
              <w:spacing w:before="0" w:after="0" w:line="240" w:lineRule="auto"/>
              <w:jc w:val="center"/>
              <w:rPr>
                <w:rFonts w:ascii="Times New Roman" w:hAnsi="Times New Roman"/>
                <w:b/>
                <w:bCs/>
                <w:color w:val="auto"/>
                <w:sz w:val="21"/>
                <w:szCs w:val="21"/>
                <w:lang w:val="en-US"/>
              </w:rPr>
            </w:pPr>
          </w:p>
          <w:p w:rsidR="004449E4" w:rsidRPr="00957C2A" w:rsidRDefault="004449E4" w:rsidP="004449E4">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REVENUE SHARE</w:t>
            </w:r>
          </w:p>
        </w:tc>
      </w:tr>
      <w:tr w:rsidR="004449E4" w:rsidRPr="004449E4" w:rsidTr="00C96AEC">
        <w:trPr>
          <w:trHeight w:val="393"/>
          <w:jc w:val="center"/>
        </w:trPr>
        <w:tc>
          <w:tcPr>
            <w:tcW w:w="2912" w:type="dxa"/>
            <w:vMerge/>
            <w:shd w:val="clear" w:color="auto" w:fill="F7CAAC"/>
          </w:tcPr>
          <w:p w:rsidR="004449E4" w:rsidRPr="00BE69E2" w:rsidRDefault="004449E4" w:rsidP="004449E4">
            <w:pPr>
              <w:spacing w:before="0" w:after="0" w:line="240" w:lineRule="auto"/>
              <w:jc w:val="center"/>
              <w:rPr>
                <w:rFonts w:ascii="Times New Roman" w:hAnsi="Times New Roman"/>
                <w:b/>
                <w:bCs/>
                <w:color w:val="auto"/>
              </w:rPr>
            </w:pPr>
          </w:p>
        </w:tc>
        <w:tc>
          <w:tcPr>
            <w:tcW w:w="2252" w:type="dxa"/>
            <w:vMerge/>
            <w:shd w:val="clear" w:color="auto" w:fill="F7CAAC"/>
          </w:tcPr>
          <w:p w:rsidR="004449E4" w:rsidRPr="00BE69E2" w:rsidRDefault="004449E4" w:rsidP="004449E4">
            <w:pPr>
              <w:spacing w:before="0" w:after="0" w:line="240" w:lineRule="auto"/>
              <w:jc w:val="center"/>
              <w:rPr>
                <w:rFonts w:ascii="Times New Roman" w:hAnsi="Times New Roman"/>
                <w:b/>
                <w:bCs/>
                <w:color w:val="auto"/>
              </w:rPr>
            </w:pPr>
          </w:p>
        </w:tc>
        <w:tc>
          <w:tcPr>
            <w:tcW w:w="3053" w:type="dxa"/>
            <w:shd w:val="clear" w:color="auto" w:fill="F7CAAC"/>
            <w:vAlign w:val="bottom"/>
          </w:tcPr>
          <w:p w:rsidR="004449E4" w:rsidRPr="00BE69E2" w:rsidRDefault="004449E4" w:rsidP="004449E4">
            <w:pPr>
              <w:spacing w:before="0" w:after="0" w:line="240" w:lineRule="auto"/>
              <w:jc w:val="center"/>
              <w:rPr>
                <w:rFonts w:ascii="Times New Roman" w:hAnsi="Times New Roman"/>
                <w:b/>
                <w:bCs/>
                <w:color w:val="auto"/>
                <w:lang w:val="en-US"/>
              </w:rPr>
            </w:pPr>
            <w:r w:rsidRPr="00BE69E2">
              <w:rPr>
                <w:rFonts w:ascii="Times New Roman" w:hAnsi="Times New Roman"/>
                <w:b/>
                <w:bCs/>
                <w:color w:val="auto"/>
                <w:sz w:val="20"/>
                <w:szCs w:val="20"/>
                <w:lang w:val="en-US"/>
              </w:rPr>
              <w:t>AGENT</w:t>
            </w:r>
          </w:p>
        </w:tc>
        <w:tc>
          <w:tcPr>
            <w:tcW w:w="2977" w:type="dxa"/>
            <w:shd w:val="clear" w:color="auto" w:fill="F7CAAC"/>
            <w:vAlign w:val="bottom"/>
          </w:tcPr>
          <w:p w:rsidR="004449E4" w:rsidRPr="00BE69E2" w:rsidRDefault="004449E4" w:rsidP="004449E4">
            <w:pPr>
              <w:spacing w:before="0" w:after="0" w:line="240" w:lineRule="auto"/>
              <w:jc w:val="center"/>
              <w:rPr>
                <w:rFonts w:ascii="Times New Roman" w:hAnsi="Times New Roman"/>
                <w:b/>
                <w:bCs/>
                <w:color w:val="auto"/>
                <w:lang w:val="en-US"/>
              </w:rPr>
            </w:pPr>
            <w:r w:rsidRPr="00BE69E2">
              <w:rPr>
                <w:rFonts w:ascii="Times New Roman" w:hAnsi="Times New Roman"/>
                <w:b/>
                <w:bCs/>
                <w:color w:val="auto"/>
                <w:sz w:val="20"/>
                <w:szCs w:val="20"/>
                <w:lang w:val="en-US"/>
              </w:rPr>
              <w:t>BANK/ FSP</w:t>
            </w:r>
          </w:p>
        </w:tc>
      </w:tr>
      <w:tr w:rsidR="004449E4" w:rsidRPr="004449E4" w:rsidTr="00C96AEC">
        <w:trPr>
          <w:trHeight w:val="311"/>
          <w:jc w:val="center"/>
        </w:trPr>
        <w:tc>
          <w:tcPr>
            <w:tcW w:w="2912"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307D21">
            <w:pPr>
              <w:numPr>
                <w:ilvl w:val="0"/>
                <w:numId w:val="48"/>
              </w:numPr>
              <w:spacing w:before="0" w:after="0" w:line="240" w:lineRule="auto"/>
              <w:contextualSpacing/>
              <w:rPr>
                <w:rFonts w:ascii="Times New Roman" w:hAnsi="Times New Roman"/>
                <w:color w:val="auto"/>
                <w:lang w:val="en-US"/>
              </w:rPr>
            </w:pPr>
            <w:r w:rsidRPr="006E6B5A">
              <w:rPr>
                <w:rFonts w:ascii="Times New Roman" w:hAnsi="Times New Roman"/>
                <w:color w:val="auto"/>
                <w:lang w:val="en-US"/>
              </w:rPr>
              <w:t>Chargeable</w:t>
            </w:r>
          </w:p>
        </w:tc>
        <w:tc>
          <w:tcPr>
            <w:tcW w:w="2252"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4449E4">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Customer</w:t>
            </w:r>
          </w:p>
        </w:tc>
        <w:tc>
          <w:tcPr>
            <w:tcW w:w="3053" w:type="dxa"/>
            <w:shd w:val="clear" w:color="auto" w:fill="EBEBEB"/>
          </w:tcPr>
          <w:p w:rsidR="004449E4" w:rsidRPr="00C96AEC" w:rsidRDefault="004449E4" w:rsidP="004449E4">
            <w:pPr>
              <w:spacing w:before="0" w:after="0" w:line="240" w:lineRule="auto"/>
              <w:rPr>
                <w:rFonts w:ascii="Times New Roman" w:hAnsi="Times New Roman"/>
                <w:color w:val="auto"/>
                <w:sz w:val="22"/>
                <w:szCs w:val="22"/>
              </w:rPr>
            </w:pPr>
          </w:p>
          <w:p w:rsidR="004449E4" w:rsidRPr="006E6B5A" w:rsidRDefault="004449E4" w:rsidP="004449E4">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As agreed, (+/- 40%)</w:t>
            </w:r>
          </w:p>
        </w:tc>
        <w:tc>
          <w:tcPr>
            <w:tcW w:w="2977"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4449E4">
            <w:pPr>
              <w:spacing w:before="0" w:after="0" w:line="240" w:lineRule="auto"/>
              <w:jc w:val="center"/>
              <w:rPr>
                <w:rFonts w:ascii="Times New Roman" w:hAnsi="Times New Roman"/>
                <w:color w:val="auto"/>
              </w:rPr>
            </w:pPr>
            <w:r w:rsidRPr="006E6B5A">
              <w:rPr>
                <w:rFonts w:ascii="Times New Roman" w:hAnsi="Times New Roman"/>
                <w:color w:val="auto"/>
                <w:lang w:val="en-US"/>
              </w:rPr>
              <w:t>As agreed, (+/-60%)</w:t>
            </w:r>
          </w:p>
        </w:tc>
      </w:tr>
      <w:tr w:rsidR="004449E4" w:rsidRPr="004449E4" w:rsidTr="00C96AEC">
        <w:trPr>
          <w:trHeight w:val="445"/>
          <w:jc w:val="center"/>
        </w:trPr>
        <w:tc>
          <w:tcPr>
            <w:tcW w:w="2912"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307D21">
            <w:pPr>
              <w:numPr>
                <w:ilvl w:val="0"/>
                <w:numId w:val="48"/>
              </w:numPr>
              <w:spacing w:before="0" w:after="0" w:line="240" w:lineRule="auto"/>
              <w:contextualSpacing/>
              <w:rPr>
                <w:rFonts w:ascii="Times New Roman" w:hAnsi="Times New Roman"/>
                <w:color w:val="auto"/>
              </w:rPr>
            </w:pPr>
            <w:r w:rsidRPr="006E6B5A">
              <w:rPr>
                <w:rFonts w:ascii="Times New Roman" w:hAnsi="Times New Roman"/>
                <w:color w:val="auto"/>
                <w:lang w:val="en-US"/>
              </w:rPr>
              <w:t>Non-Chargeable</w:t>
            </w:r>
          </w:p>
        </w:tc>
        <w:tc>
          <w:tcPr>
            <w:tcW w:w="2252"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4449E4">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Bank</w:t>
            </w:r>
          </w:p>
        </w:tc>
        <w:tc>
          <w:tcPr>
            <w:tcW w:w="3053"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4449E4">
            <w:pPr>
              <w:spacing w:before="0" w:after="0" w:line="240" w:lineRule="auto"/>
              <w:jc w:val="center"/>
              <w:rPr>
                <w:rFonts w:ascii="Times New Roman" w:hAnsi="Times New Roman"/>
                <w:color w:val="auto"/>
              </w:rPr>
            </w:pPr>
            <w:r w:rsidRPr="006E6B5A">
              <w:rPr>
                <w:rFonts w:ascii="Times New Roman" w:hAnsi="Times New Roman"/>
                <w:color w:val="auto"/>
                <w:lang w:val="en-US"/>
              </w:rPr>
              <w:t>As agreed, (+/- 40%)</w:t>
            </w:r>
          </w:p>
        </w:tc>
        <w:tc>
          <w:tcPr>
            <w:tcW w:w="2977" w:type="dxa"/>
            <w:shd w:val="clear" w:color="auto" w:fill="EBEBEB"/>
          </w:tcPr>
          <w:p w:rsidR="004449E4" w:rsidRPr="006E6B5A" w:rsidRDefault="004449E4" w:rsidP="004449E4">
            <w:pPr>
              <w:spacing w:before="0" w:after="0" w:line="240" w:lineRule="auto"/>
              <w:rPr>
                <w:rFonts w:ascii="Times New Roman" w:hAnsi="Times New Roman"/>
                <w:color w:val="auto"/>
              </w:rPr>
            </w:pPr>
          </w:p>
          <w:p w:rsidR="004449E4" w:rsidRPr="006E6B5A" w:rsidRDefault="004449E4" w:rsidP="004449E4">
            <w:pPr>
              <w:spacing w:before="0" w:after="0" w:line="240" w:lineRule="auto"/>
              <w:jc w:val="center"/>
              <w:rPr>
                <w:rFonts w:ascii="Times New Roman" w:hAnsi="Times New Roman"/>
                <w:color w:val="auto"/>
              </w:rPr>
            </w:pPr>
            <w:r w:rsidRPr="006E6B5A">
              <w:rPr>
                <w:rFonts w:ascii="Times New Roman" w:hAnsi="Times New Roman"/>
                <w:color w:val="auto"/>
                <w:lang w:val="en-US"/>
              </w:rPr>
              <w:t>As agreed, (+/-60%)</w:t>
            </w:r>
          </w:p>
        </w:tc>
      </w:tr>
    </w:tbl>
    <w:p w:rsidR="00957C2A" w:rsidRDefault="004449E4" w:rsidP="00957C2A">
      <w:pPr>
        <w:spacing w:before="0" w:after="0" w:line="276" w:lineRule="auto"/>
        <w:ind w:left="720"/>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p>
    <w:p w:rsidR="004449E4" w:rsidRPr="006D4997" w:rsidRDefault="004449E4" w:rsidP="00957C2A">
      <w:pPr>
        <w:spacing w:before="0" w:after="0" w:line="276" w:lineRule="auto"/>
        <w:rPr>
          <w:rFonts w:ascii="Times New Roman" w:eastAsia="+mn-ea" w:hAnsi="Times New Roman"/>
          <w:bCs/>
          <w:iCs/>
          <w:noProof/>
          <w:color w:val="auto"/>
          <w:kern w:val="24"/>
          <w:sz w:val="28"/>
          <w:szCs w:val="32"/>
          <w:lang w:val="en-US"/>
        </w:rPr>
      </w:pPr>
    </w:p>
    <w:p w:rsidR="00C96AEC" w:rsidRDefault="00B1453E" w:rsidP="00307D21">
      <w:pPr>
        <w:numPr>
          <w:ilvl w:val="0"/>
          <w:numId w:val="46"/>
        </w:numPr>
        <w:spacing w:before="0" w:after="0" w:line="276" w:lineRule="auto"/>
        <w:rPr>
          <w:rFonts w:ascii="Times New Roman" w:eastAsia="+mn-ea" w:hAnsi="Times New Roman"/>
          <w:bCs/>
          <w:iCs/>
          <w:noProof/>
          <w:color w:val="auto"/>
          <w:kern w:val="24"/>
          <w:sz w:val="28"/>
          <w:szCs w:val="32"/>
          <w:lang w:val="en-US"/>
        </w:rPr>
      </w:pPr>
      <w:r w:rsidRPr="00CD0990">
        <w:rPr>
          <w:rFonts w:ascii="Times New Roman" w:eastAsia="+mn-ea" w:hAnsi="Times New Roman"/>
          <w:b/>
          <w:bCs/>
          <w:iCs/>
          <w:noProof/>
          <w:color w:val="auto"/>
          <w:kern w:val="24"/>
          <w:sz w:val="28"/>
          <w:szCs w:val="32"/>
          <w:lang w:val="en-US"/>
        </w:rPr>
        <w:t xml:space="preserve">The </w:t>
      </w:r>
      <w:r w:rsidR="00F46868" w:rsidRPr="00CD0990">
        <w:rPr>
          <w:rFonts w:ascii="Times New Roman" w:eastAsia="+mn-ea" w:hAnsi="Times New Roman"/>
          <w:b/>
          <w:bCs/>
          <w:iCs/>
          <w:noProof/>
          <w:color w:val="auto"/>
          <w:kern w:val="24"/>
          <w:sz w:val="28"/>
          <w:szCs w:val="32"/>
          <w:lang w:val="en-US"/>
        </w:rPr>
        <w:t xml:space="preserve">Master Agent </w:t>
      </w:r>
      <w:r w:rsidRPr="00CD0990">
        <w:rPr>
          <w:rFonts w:ascii="Times New Roman" w:eastAsia="+mn-ea" w:hAnsi="Times New Roman"/>
          <w:b/>
          <w:bCs/>
          <w:iCs/>
          <w:noProof/>
          <w:color w:val="auto"/>
          <w:kern w:val="24"/>
          <w:sz w:val="28"/>
          <w:szCs w:val="32"/>
          <w:lang w:val="en-US"/>
        </w:rPr>
        <w:t>Hierac</w:t>
      </w:r>
      <w:r w:rsidR="00E854CB" w:rsidRPr="00CD0990">
        <w:rPr>
          <w:rFonts w:ascii="Times New Roman" w:eastAsia="+mn-ea" w:hAnsi="Times New Roman"/>
          <w:b/>
          <w:bCs/>
          <w:iCs/>
          <w:noProof/>
          <w:color w:val="auto"/>
          <w:kern w:val="24"/>
          <w:sz w:val="28"/>
          <w:szCs w:val="32"/>
          <w:lang w:val="en-US"/>
        </w:rPr>
        <w:t xml:space="preserve">hy </w:t>
      </w:r>
      <w:r w:rsidR="00836B9B" w:rsidRPr="00957C2A">
        <w:rPr>
          <w:rFonts w:ascii="Times New Roman" w:eastAsia="+mn-ea" w:hAnsi="Times New Roman"/>
          <w:b/>
          <w:bCs/>
          <w:iCs/>
          <w:noProof/>
          <w:color w:val="auto"/>
          <w:kern w:val="24"/>
          <w:sz w:val="28"/>
          <w:szCs w:val="32"/>
          <w:lang w:val="en-US"/>
        </w:rPr>
        <w:t>Model</w:t>
      </w:r>
      <w:r w:rsidR="00836B9B">
        <w:rPr>
          <w:rFonts w:ascii="Times New Roman" w:eastAsia="+mn-ea" w:hAnsi="Times New Roman"/>
          <w:bCs/>
          <w:iCs/>
          <w:noProof/>
          <w:color w:val="auto"/>
          <w:kern w:val="24"/>
          <w:sz w:val="28"/>
          <w:szCs w:val="32"/>
          <w:lang w:val="en-US"/>
        </w:rPr>
        <w:t xml:space="preserve"> is often </w:t>
      </w:r>
      <w:r w:rsidR="00836B9B" w:rsidRPr="00836B9B">
        <w:rPr>
          <w:rFonts w:ascii="Times New Roman" w:eastAsia="+mn-ea" w:hAnsi="Times New Roman"/>
          <w:bCs/>
          <w:iCs/>
          <w:noProof/>
          <w:color w:val="auto"/>
          <w:kern w:val="24"/>
          <w:sz w:val="28"/>
          <w:szCs w:val="32"/>
          <w:lang w:val="en-US"/>
        </w:rPr>
        <w:t>incorrectly labelled the “aggregator model” and is probably the most popular. In this model, the provider appoints a select number of ‘master agents’ who have proven financial and operational muscle to handle recruitment, operational support and management of field level transaction agents</w:t>
      </w:r>
      <w:r w:rsidR="00836B9B">
        <w:rPr>
          <w:rFonts w:ascii="Times New Roman" w:eastAsia="+mn-ea" w:hAnsi="Times New Roman"/>
          <w:bCs/>
          <w:iCs/>
          <w:noProof/>
          <w:color w:val="auto"/>
          <w:kern w:val="24"/>
          <w:sz w:val="28"/>
          <w:szCs w:val="32"/>
          <w:lang w:val="en-US"/>
        </w:rPr>
        <w:t xml:space="preserve"> assigned to them</w:t>
      </w:r>
      <w:r w:rsidR="00836B9B" w:rsidRPr="00836B9B">
        <w:rPr>
          <w:rFonts w:ascii="Times New Roman" w:eastAsia="+mn-ea" w:hAnsi="Times New Roman"/>
          <w:bCs/>
          <w:iCs/>
          <w:noProof/>
          <w:color w:val="auto"/>
          <w:kern w:val="24"/>
          <w:sz w:val="28"/>
          <w:szCs w:val="32"/>
          <w:lang w:val="en-US"/>
        </w:rPr>
        <w:t>.</w:t>
      </w:r>
      <w:r w:rsidR="00836B9B">
        <w:rPr>
          <w:rFonts w:ascii="Times New Roman" w:eastAsia="+mn-ea" w:hAnsi="Times New Roman"/>
          <w:bCs/>
          <w:iCs/>
          <w:noProof/>
          <w:color w:val="auto"/>
          <w:kern w:val="24"/>
          <w:sz w:val="28"/>
          <w:szCs w:val="32"/>
          <w:lang w:val="en-US"/>
        </w:rPr>
        <w:t xml:space="preserve"> This is usually done through geographical demarcation of the country and a region/ territory is assigned to each Master Agent. </w:t>
      </w:r>
      <w:r w:rsidR="00836B9B" w:rsidRPr="00836B9B">
        <w:rPr>
          <w:rFonts w:ascii="Times New Roman" w:eastAsia="+mn-ea" w:hAnsi="Times New Roman"/>
          <w:bCs/>
          <w:iCs/>
          <w:noProof/>
          <w:color w:val="auto"/>
          <w:kern w:val="24"/>
          <w:sz w:val="28"/>
          <w:szCs w:val="32"/>
          <w:lang w:val="en-US"/>
        </w:rPr>
        <w:t>The earnings of master-agents will be a proportion of the earnings of the agents they manage.</w:t>
      </w:r>
      <w:r w:rsidR="00836B9B">
        <w:rPr>
          <w:rFonts w:ascii="Times New Roman" w:eastAsia="+mn-ea" w:hAnsi="Times New Roman"/>
          <w:bCs/>
          <w:iCs/>
          <w:noProof/>
          <w:color w:val="auto"/>
          <w:kern w:val="24"/>
          <w:sz w:val="28"/>
          <w:szCs w:val="32"/>
          <w:lang w:val="en-US"/>
        </w:rPr>
        <w:t xml:space="preserve"> </w:t>
      </w:r>
    </w:p>
    <w:p w:rsidR="00C96AEC" w:rsidRDefault="00C96AEC" w:rsidP="00C96AEC">
      <w:pPr>
        <w:spacing w:before="0" w:after="0" w:line="276" w:lineRule="auto"/>
        <w:ind w:left="361" w:firstLine="1"/>
        <w:rPr>
          <w:rFonts w:ascii="Times New Roman" w:eastAsia="+mn-ea" w:hAnsi="Times New Roman"/>
          <w:b/>
          <w:i/>
          <w:noProof/>
          <w:color w:val="auto"/>
          <w:kern w:val="24"/>
          <w:sz w:val="28"/>
          <w:szCs w:val="32"/>
          <w:lang w:val="en-US"/>
        </w:rPr>
      </w:pPr>
    </w:p>
    <w:p w:rsidR="00C96AEC" w:rsidRDefault="00C96AEC" w:rsidP="00C96AEC">
      <w:pPr>
        <w:spacing w:before="0" w:after="0" w:line="276" w:lineRule="auto"/>
        <w:ind w:left="365" w:firstLine="1"/>
        <w:rPr>
          <w:rFonts w:ascii="Times New Roman" w:eastAsia="Times New Roman" w:hAnsi="Times New Roman"/>
          <w:color w:val="212529"/>
          <w:spacing w:val="5"/>
          <w:sz w:val="28"/>
          <w:szCs w:val="28"/>
          <w:lang w:eastAsia="en-GB"/>
        </w:rPr>
      </w:pPr>
      <w:r>
        <w:rPr>
          <w:rFonts w:ascii="Times New Roman" w:eastAsia="+mn-ea" w:hAnsi="Times New Roman"/>
          <w:b/>
          <w:i/>
          <w:noProof/>
          <w:color w:val="auto"/>
          <w:kern w:val="24"/>
          <w:sz w:val="28"/>
          <w:szCs w:val="32"/>
          <w:lang w:val="en-US"/>
        </w:rPr>
        <w:t xml:space="preserve">    </w:t>
      </w:r>
      <w:r w:rsidR="00836B9B" w:rsidRPr="00957C2A">
        <w:rPr>
          <w:rFonts w:ascii="Times New Roman" w:eastAsia="+mn-ea" w:hAnsi="Times New Roman"/>
          <w:b/>
          <w:i/>
          <w:noProof/>
          <w:color w:val="auto"/>
          <w:kern w:val="24"/>
          <w:sz w:val="28"/>
          <w:szCs w:val="32"/>
          <w:lang w:val="en-US"/>
        </w:rPr>
        <w:t>Note:</w:t>
      </w:r>
      <w:r w:rsidR="00836B9B">
        <w:rPr>
          <w:rFonts w:ascii="Times New Roman" w:eastAsia="+mn-ea" w:hAnsi="Times New Roman"/>
          <w:bCs/>
          <w:iCs/>
          <w:noProof/>
          <w:color w:val="auto"/>
          <w:kern w:val="24"/>
          <w:sz w:val="28"/>
          <w:szCs w:val="32"/>
          <w:lang w:val="en-US"/>
        </w:rPr>
        <w:t xml:space="preserve"> </w:t>
      </w:r>
      <w:r w:rsidR="00F46868">
        <w:rPr>
          <w:rFonts w:ascii="Times New Roman" w:eastAsia="+mn-ea" w:hAnsi="Times New Roman"/>
          <w:bCs/>
          <w:iCs/>
          <w:noProof/>
          <w:color w:val="auto"/>
          <w:kern w:val="24"/>
          <w:sz w:val="28"/>
          <w:szCs w:val="32"/>
        </w:rPr>
        <w:t xml:space="preserve">In some cases </w:t>
      </w:r>
      <w:r w:rsidR="00836B9B">
        <w:rPr>
          <w:rFonts w:ascii="Times New Roman" w:eastAsia="+mn-ea" w:hAnsi="Times New Roman"/>
          <w:bCs/>
          <w:iCs/>
          <w:noProof/>
          <w:color w:val="auto"/>
          <w:kern w:val="24"/>
          <w:sz w:val="28"/>
          <w:szCs w:val="32"/>
        </w:rPr>
        <w:t xml:space="preserve">Master Agents </w:t>
      </w:r>
      <w:r w:rsidR="00F46868">
        <w:rPr>
          <w:rFonts w:ascii="Times New Roman" w:eastAsia="+mn-ea" w:hAnsi="Times New Roman"/>
          <w:bCs/>
          <w:iCs/>
          <w:noProof/>
          <w:color w:val="auto"/>
          <w:kern w:val="24"/>
          <w:sz w:val="28"/>
          <w:szCs w:val="32"/>
        </w:rPr>
        <w:t xml:space="preserve">own </w:t>
      </w:r>
      <w:r w:rsidR="00836B9B">
        <w:rPr>
          <w:rFonts w:ascii="Times New Roman" w:eastAsia="+mn-ea" w:hAnsi="Times New Roman"/>
          <w:bCs/>
          <w:iCs/>
          <w:noProof/>
          <w:color w:val="auto"/>
          <w:kern w:val="24"/>
          <w:sz w:val="28"/>
          <w:szCs w:val="32"/>
        </w:rPr>
        <w:t xml:space="preserve">a retail chain of shops in key cities or specific regions of the country. </w:t>
      </w:r>
      <w:r w:rsidR="00CD0990">
        <w:rPr>
          <w:rFonts w:ascii="Times New Roman" w:eastAsia="Times New Roman" w:hAnsi="Times New Roman"/>
          <w:color w:val="212529"/>
          <w:spacing w:val="5"/>
          <w:sz w:val="28"/>
          <w:szCs w:val="28"/>
          <w:lang w:eastAsia="en-GB"/>
        </w:rPr>
        <w:t xml:space="preserve">An </w:t>
      </w:r>
      <w:r>
        <w:rPr>
          <w:rFonts w:ascii="Times New Roman" w:eastAsia="Times New Roman" w:hAnsi="Times New Roman"/>
          <w:color w:val="212529"/>
          <w:spacing w:val="5"/>
          <w:sz w:val="28"/>
          <w:szCs w:val="28"/>
          <w:lang w:eastAsia="en-GB"/>
        </w:rPr>
        <w:t xml:space="preserve">  </w:t>
      </w:r>
    </w:p>
    <w:p w:rsidR="00F46868" w:rsidRPr="00957C2A" w:rsidRDefault="00C96AEC" w:rsidP="00C96AEC">
      <w:pPr>
        <w:spacing w:before="0" w:after="0" w:line="276" w:lineRule="auto"/>
        <w:ind w:left="365" w:firstLine="1"/>
        <w:rPr>
          <w:rFonts w:ascii="Times New Roman" w:eastAsia="+mn-ea" w:hAnsi="Times New Roman"/>
          <w:bCs/>
          <w:iCs/>
          <w:noProof/>
          <w:color w:val="auto"/>
          <w:kern w:val="24"/>
          <w:sz w:val="28"/>
          <w:szCs w:val="32"/>
          <w:lang w:val="en-US"/>
        </w:rPr>
      </w:pPr>
      <w:r>
        <w:rPr>
          <w:rFonts w:ascii="Times New Roman" w:eastAsia="+mn-ea" w:hAnsi="Times New Roman"/>
          <w:b/>
          <w:i/>
          <w:noProof/>
          <w:color w:val="auto"/>
          <w:kern w:val="24"/>
          <w:sz w:val="28"/>
          <w:szCs w:val="32"/>
          <w:lang w:val="en-US"/>
        </w:rPr>
        <w:t xml:space="preserve">  </w:t>
      </w:r>
      <w:r w:rsidR="00CD0990">
        <w:rPr>
          <w:rFonts w:ascii="Times New Roman" w:eastAsia="Times New Roman" w:hAnsi="Times New Roman"/>
          <w:color w:val="212529"/>
          <w:spacing w:val="5"/>
          <w:sz w:val="28"/>
          <w:szCs w:val="28"/>
          <w:lang w:eastAsia="en-GB"/>
        </w:rPr>
        <w:t>illustration of the Master Agent Management Hierachy is the picture below:</w:t>
      </w:r>
    </w:p>
    <w:p w:rsidR="00CD0990" w:rsidRDefault="00CD0990" w:rsidP="00CD0990">
      <w:pPr>
        <w:spacing w:before="0" w:after="0" w:line="276" w:lineRule="auto"/>
        <w:ind w:left="360"/>
        <w:rPr>
          <w:rFonts w:ascii="Times New Roman" w:eastAsia="+mn-ea" w:hAnsi="Times New Roman"/>
          <w:bCs/>
          <w:iCs/>
          <w:noProof/>
          <w:color w:val="auto"/>
          <w:kern w:val="24"/>
          <w:sz w:val="28"/>
          <w:szCs w:val="32"/>
          <w:lang w:val="en-US"/>
        </w:rPr>
      </w:pPr>
    </w:p>
    <w:p w:rsidR="00CD0990" w:rsidRPr="00957C2A" w:rsidRDefault="00CD0990" w:rsidP="00957C2A">
      <w:pPr>
        <w:spacing w:before="0" w:after="0" w:line="276" w:lineRule="auto"/>
        <w:ind w:left="360"/>
        <w:jc w:val="center"/>
        <w:rPr>
          <w:rFonts w:ascii="Times New Roman" w:eastAsia="+mn-ea" w:hAnsi="Times New Roman"/>
          <w:bCs/>
          <w:iCs/>
          <w:noProof/>
          <w:color w:val="auto"/>
          <w:kern w:val="24"/>
          <w:sz w:val="28"/>
          <w:szCs w:val="32"/>
          <w:lang w:val="en-US"/>
        </w:rPr>
      </w:pPr>
      <w:r w:rsidRPr="00CD0990">
        <w:rPr>
          <w:rFonts w:ascii="Times New Roman" w:eastAsia="+mn-ea" w:hAnsi="Times New Roman"/>
          <w:bCs/>
          <w:iCs/>
          <w:noProof/>
          <w:color w:val="auto"/>
          <w:kern w:val="24"/>
          <w:sz w:val="28"/>
          <w:szCs w:val="32"/>
          <w:lang w:val="en-US"/>
        </w:rPr>
        <w:drawing>
          <wp:inline distT="0" distB="0" distL="0" distR="0" wp14:anchorId="50009174" wp14:editId="58015512">
            <wp:extent cx="2679065" cy="445447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1748" cy="4475565"/>
                    </a:xfrm>
                    <a:prstGeom prst="rect">
                      <a:avLst/>
                    </a:prstGeom>
                  </pic:spPr>
                </pic:pic>
              </a:graphicData>
            </a:graphic>
          </wp:inline>
        </w:drawing>
      </w:r>
    </w:p>
    <w:p w:rsidR="00B1453E" w:rsidRDefault="00B1453E" w:rsidP="00B1453E">
      <w:pPr>
        <w:spacing w:before="0" w:after="0" w:line="276" w:lineRule="auto"/>
        <w:ind w:left="360"/>
        <w:rPr>
          <w:rFonts w:ascii="Times New Roman" w:eastAsia="+mn-ea" w:hAnsi="Times New Roman"/>
          <w:bCs/>
          <w:iCs/>
          <w:noProof/>
          <w:color w:val="auto"/>
          <w:kern w:val="24"/>
          <w:sz w:val="28"/>
          <w:szCs w:val="32"/>
          <w:lang w:val="en-US"/>
        </w:rPr>
      </w:pPr>
    </w:p>
    <w:p w:rsidR="00B1453E" w:rsidRPr="00957C2A" w:rsidRDefault="00CD0990" w:rsidP="00CD0990">
      <w:pPr>
        <w:spacing w:before="0" w:after="0" w:line="276" w:lineRule="auto"/>
        <w:ind w:left="360"/>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B1453E" w:rsidRPr="00957C2A">
        <w:rPr>
          <w:rFonts w:ascii="Times New Roman" w:eastAsia="+mn-ea" w:hAnsi="Times New Roman"/>
          <w:b/>
          <w:iCs/>
          <w:noProof/>
          <w:color w:val="auto"/>
          <w:kern w:val="24"/>
          <w:sz w:val="28"/>
          <w:szCs w:val="32"/>
          <w:lang w:val="en-US"/>
        </w:rPr>
        <w:t xml:space="preserve">Who Uses it: </w:t>
      </w:r>
      <w:r w:rsidR="00B1453E" w:rsidRPr="00CD0990">
        <w:rPr>
          <w:rFonts w:ascii="Times New Roman" w:eastAsia="+mn-ea" w:hAnsi="Times New Roman"/>
          <w:bCs/>
          <w:iCs/>
          <w:noProof/>
          <w:color w:val="auto"/>
          <w:kern w:val="24"/>
          <w:sz w:val="28"/>
          <w:szCs w:val="32"/>
          <w:lang w:val="en-US"/>
        </w:rPr>
        <w:t>Tigo Pesa (Tanzania); Airtel Money (Kenya); bKash (Bangladesh)</w:t>
      </w:r>
      <w:r w:rsidR="00E854CB" w:rsidRPr="00CD0990">
        <w:rPr>
          <w:rFonts w:ascii="Times New Roman" w:eastAsia="+mn-ea" w:hAnsi="Times New Roman"/>
          <w:bCs/>
          <w:iCs/>
          <w:noProof/>
          <w:color w:val="auto"/>
          <w:kern w:val="24"/>
          <w:sz w:val="28"/>
          <w:szCs w:val="32"/>
          <w:lang w:val="en-US"/>
        </w:rPr>
        <w:t xml:space="preserve">; </w:t>
      </w:r>
      <w:r w:rsidR="00836B9B" w:rsidRPr="00CD0990">
        <w:rPr>
          <w:rFonts w:ascii="Times New Roman" w:eastAsia="+mn-ea" w:hAnsi="Times New Roman"/>
          <w:bCs/>
          <w:iCs/>
          <w:noProof/>
          <w:color w:val="auto"/>
          <w:kern w:val="24"/>
          <w:sz w:val="28"/>
          <w:szCs w:val="32"/>
          <w:lang w:val="en-US"/>
        </w:rPr>
        <w:t xml:space="preserve">MTN &amp; </w:t>
      </w:r>
      <w:r w:rsidR="00E854CB" w:rsidRPr="00CD0990">
        <w:rPr>
          <w:rFonts w:ascii="Times New Roman" w:eastAsia="+mn-ea" w:hAnsi="Times New Roman"/>
          <w:bCs/>
          <w:iCs/>
          <w:noProof/>
          <w:color w:val="auto"/>
          <w:kern w:val="24"/>
          <w:sz w:val="28"/>
          <w:szCs w:val="32"/>
          <w:lang w:val="en-US"/>
        </w:rPr>
        <w:t>Airtel Money (Uganda</w:t>
      </w:r>
      <w:r w:rsidR="00836B9B" w:rsidRPr="00CD0990">
        <w:rPr>
          <w:rFonts w:ascii="Times New Roman" w:eastAsia="+mn-ea" w:hAnsi="Times New Roman"/>
          <w:bCs/>
          <w:iCs/>
          <w:noProof/>
          <w:color w:val="auto"/>
          <w:kern w:val="24"/>
          <w:sz w:val="28"/>
          <w:szCs w:val="32"/>
          <w:lang w:val="en-US"/>
        </w:rPr>
        <w:t>)</w:t>
      </w:r>
      <w:r w:rsidR="00E854CB" w:rsidRPr="00957C2A">
        <w:rPr>
          <w:rFonts w:ascii="Times New Roman" w:eastAsia="+mn-ea" w:hAnsi="Times New Roman"/>
          <w:b/>
          <w:iCs/>
          <w:noProof/>
          <w:color w:val="auto"/>
          <w:kern w:val="24"/>
          <w:sz w:val="28"/>
          <w:szCs w:val="32"/>
          <w:lang w:val="en-US"/>
        </w:rPr>
        <w:t xml:space="preserve"> </w:t>
      </w:r>
    </w:p>
    <w:p w:rsidR="00836B9B" w:rsidRPr="00B1453E" w:rsidRDefault="00836B9B" w:rsidP="00B1453E">
      <w:pPr>
        <w:spacing w:before="0" w:after="0" w:line="276" w:lineRule="auto"/>
        <w:ind w:left="360"/>
        <w:rPr>
          <w:rFonts w:ascii="Times New Roman" w:eastAsia="+mn-ea" w:hAnsi="Times New Roman"/>
          <w:bCs/>
          <w:iCs/>
          <w:noProof/>
          <w:color w:val="auto"/>
          <w:kern w:val="24"/>
          <w:sz w:val="28"/>
          <w:szCs w:val="32"/>
          <w:lang w:val="en-US"/>
        </w:rPr>
      </w:pPr>
    </w:p>
    <w:p w:rsidR="00CD0990" w:rsidRDefault="00957C2A" w:rsidP="00957C2A">
      <w:pPr>
        <w:spacing w:before="0" w:after="0" w:line="276" w:lineRule="auto"/>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CD0990">
        <w:rPr>
          <w:rFonts w:ascii="Times New Roman" w:eastAsia="+mn-ea" w:hAnsi="Times New Roman"/>
          <w:b/>
          <w:iCs/>
          <w:noProof/>
          <w:color w:val="auto"/>
          <w:kern w:val="24"/>
          <w:sz w:val="28"/>
          <w:szCs w:val="32"/>
          <w:lang w:val="en-US"/>
        </w:rPr>
        <w:t xml:space="preserve">   </w:t>
      </w:r>
      <w:r w:rsidR="00B1453E" w:rsidRPr="00957C2A">
        <w:rPr>
          <w:rFonts w:ascii="Times New Roman" w:eastAsia="+mn-ea" w:hAnsi="Times New Roman"/>
          <w:b/>
          <w:iCs/>
          <w:noProof/>
          <w:color w:val="auto"/>
          <w:kern w:val="24"/>
          <w:sz w:val="28"/>
          <w:szCs w:val="32"/>
          <w:lang w:val="en-US"/>
        </w:rPr>
        <w:t>Pros:</w:t>
      </w:r>
      <w:r w:rsidR="00B1453E" w:rsidRPr="00B1453E">
        <w:rPr>
          <w:rFonts w:ascii="Times New Roman" w:eastAsia="+mn-ea" w:hAnsi="Times New Roman"/>
          <w:bCs/>
          <w:iCs/>
          <w:noProof/>
          <w:color w:val="auto"/>
          <w:kern w:val="24"/>
          <w:sz w:val="28"/>
          <w:szCs w:val="32"/>
          <w:lang w:val="en-US"/>
        </w:rPr>
        <w:t xml:space="preserve"> This model is streamlined for growth, and often telecoms just activate the agent network structure they have </w:t>
      </w:r>
    </w:p>
    <w:p w:rsidR="00957C2A" w:rsidRDefault="00CD0990" w:rsidP="00CD0990">
      <w:pPr>
        <w:spacing w:before="0" w:after="0" w:line="276" w:lineRule="auto"/>
        <w:ind w:left="369" w:firstLine="2"/>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957C2A">
        <w:rPr>
          <w:rFonts w:ascii="Times New Roman" w:eastAsia="+mn-ea" w:hAnsi="Times New Roman"/>
          <w:b/>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existing for airtime distribution to also serve as cash-in/cash-out (CICO) agents</w:t>
      </w:r>
      <w:r w:rsidR="00836B9B">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 xml:space="preserve">The model also minimises </w:t>
      </w:r>
      <w:r w:rsidR="00957C2A">
        <w:rPr>
          <w:rFonts w:ascii="Times New Roman" w:eastAsia="+mn-ea" w:hAnsi="Times New Roman"/>
          <w:bCs/>
          <w:iCs/>
          <w:noProof/>
          <w:color w:val="auto"/>
          <w:kern w:val="24"/>
          <w:sz w:val="28"/>
          <w:szCs w:val="32"/>
          <w:lang w:val="en-US"/>
        </w:rPr>
        <w:t xml:space="preserve">    </w:t>
      </w:r>
    </w:p>
    <w:p w:rsidR="00B1453E" w:rsidRDefault="00957C2A" w:rsidP="00957C2A">
      <w:pPr>
        <w:spacing w:before="0" w:after="0" w:line="276" w:lineRule="auto"/>
        <w:ind w:left="369" w:firstLine="2"/>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operational</w:t>
      </w:r>
      <w:r>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costs to the provider, as the cost is usually taken out of agent commissions.</w:t>
      </w:r>
    </w:p>
    <w:p w:rsidR="00836B9B" w:rsidRPr="00B1453E" w:rsidRDefault="00836B9B" w:rsidP="00B1453E">
      <w:pPr>
        <w:spacing w:before="0" w:after="0" w:line="276" w:lineRule="auto"/>
        <w:ind w:left="360"/>
        <w:rPr>
          <w:rFonts w:ascii="Times New Roman" w:eastAsia="+mn-ea" w:hAnsi="Times New Roman"/>
          <w:bCs/>
          <w:iCs/>
          <w:noProof/>
          <w:color w:val="auto"/>
          <w:kern w:val="24"/>
          <w:sz w:val="28"/>
          <w:szCs w:val="32"/>
          <w:lang w:val="en-US"/>
        </w:rPr>
      </w:pPr>
    </w:p>
    <w:p w:rsidR="00CD0990" w:rsidRDefault="00CD0990"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B1453E" w:rsidRPr="00957C2A">
        <w:rPr>
          <w:rFonts w:ascii="Times New Roman" w:eastAsia="+mn-ea" w:hAnsi="Times New Roman"/>
          <w:b/>
          <w:iCs/>
          <w:noProof/>
          <w:color w:val="auto"/>
          <w:kern w:val="24"/>
          <w:sz w:val="28"/>
          <w:szCs w:val="32"/>
          <w:lang w:val="en-US"/>
        </w:rPr>
        <w:t>Cons:</w:t>
      </w:r>
      <w:r w:rsidR="00B1453E" w:rsidRPr="00B1453E">
        <w:rPr>
          <w:rFonts w:ascii="Times New Roman" w:eastAsia="+mn-ea" w:hAnsi="Times New Roman"/>
          <w:bCs/>
          <w:iCs/>
          <w:noProof/>
          <w:color w:val="auto"/>
          <w:kern w:val="24"/>
          <w:sz w:val="28"/>
          <w:szCs w:val="32"/>
          <w:lang w:val="en-US"/>
        </w:rPr>
        <w:t xml:space="preserve">  However, this also means that the extent of control over the agent network is lower than the direct agent model. </w:t>
      </w:r>
      <w:r>
        <w:rPr>
          <w:rFonts w:ascii="Times New Roman" w:eastAsia="+mn-ea" w:hAnsi="Times New Roman"/>
          <w:bCs/>
          <w:iCs/>
          <w:noProof/>
          <w:color w:val="auto"/>
          <w:kern w:val="24"/>
          <w:sz w:val="28"/>
          <w:szCs w:val="32"/>
          <w:lang w:val="en-US"/>
        </w:rPr>
        <w:t xml:space="preserve">  </w:t>
      </w:r>
    </w:p>
    <w:p w:rsidR="00CD0990" w:rsidRDefault="00CD0990"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 xml:space="preserve">There is a management level between the provider and the customer touch point, meaning that monitoring has to be </w:t>
      </w:r>
      <w:r>
        <w:rPr>
          <w:rFonts w:ascii="Times New Roman" w:eastAsia="+mn-ea" w:hAnsi="Times New Roman"/>
          <w:bCs/>
          <w:iCs/>
          <w:noProof/>
          <w:color w:val="auto"/>
          <w:kern w:val="24"/>
          <w:sz w:val="28"/>
          <w:szCs w:val="32"/>
          <w:lang w:val="en-US"/>
        </w:rPr>
        <w:t xml:space="preserve">    </w:t>
      </w:r>
    </w:p>
    <w:p w:rsidR="00B1453E" w:rsidRPr="00B1453E" w:rsidRDefault="00CD0990"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done on more levels, there are more incentives to align, and the ecosystem is one level more complicated for everyone.</w:t>
      </w:r>
    </w:p>
    <w:p w:rsidR="00CD0990" w:rsidRDefault="00CD0990"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 xml:space="preserve">The master-agent model is appropriate for the larger, more developed markets where scalability of the agent network is </w:t>
      </w:r>
      <w:r>
        <w:rPr>
          <w:rFonts w:ascii="Times New Roman" w:eastAsia="+mn-ea" w:hAnsi="Times New Roman"/>
          <w:bCs/>
          <w:iCs/>
          <w:noProof/>
          <w:color w:val="auto"/>
          <w:kern w:val="24"/>
          <w:sz w:val="28"/>
          <w:szCs w:val="32"/>
          <w:lang w:val="en-US"/>
        </w:rPr>
        <w:t xml:space="preserve">   </w:t>
      </w:r>
    </w:p>
    <w:p w:rsidR="00B1453E" w:rsidRDefault="00CD0990"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B1453E" w:rsidRPr="00B1453E">
        <w:rPr>
          <w:rFonts w:ascii="Times New Roman" w:eastAsia="+mn-ea" w:hAnsi="Times New Roman"/>
          <w:bCs/>
          <w:iCs/>
          <w:noProof/>
          <w:color w:val="auto"/>
          <w:kern w:val="24"/>
          <w:sz w:val="28"/>
          <w:szCs w:val="32"/>
          <w:lang w:val="en-US"/>
        </w:rPr>
        <w:t>considered a competitive advantage.</w:t>
      </w:r>
    </w:p>
    <w:p w:rsidR="00957C2A" w:rsidRDefault="00957C2A" w:rsidP="00B1453E">
      <w:pPr>
        <w:spacing w:before="0" w:after="0" w:line="276" w:lineRule="auto"/>
        <w:ind w:left="360"/>
        <w:rPr>
          <w:rFonts w:ascii="Times New Roman" w:eastAsia="+mn-ea" w:hAnsi="Times New Roman"/>
          <w:bCs/>
          <w:iCs/>
          <w:noProof/>
          <w:color w:val="auto"/>
          <w:kern w:val="24"/>
          <w:sz w:val="28"/>
          <w:szCs w:val="32"/>
          <w:lang w:val="en-US"/>
        </w:rPr>
      </w:pPr>
    </w:p>
    <w:p w:rsidR="00AA450C" w:rsidRDefault="00957C2A"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Pr="004449E4">
        <w:rPr>
          <w:rFonts w:ascii="Times New Roman" w:eastAsia="+mn-ea" w:hAnsi="Times New Roman"/>
          <w:b/>
          <w:iCs/>
          <w:noProof/>
          <w:color w:val="auto"/>
          <w:kern w:val="24"/>
          <w:sz w:val="28"/>
          <w:szCs w:val="32"/>
          <w:lang w:val="en-US"/>
        </w:rPr>
        <w:t>Stakeholder Commission/ Revenue Management</w:t>
      </w:r>
      <w:r w:rsidR="009F7F9E">
        <w:rPr>
          <w:rFonts w:ascii="Times New Roman" w:eastAsia="+mn-ea" w:hAnsi="Times New Roman"/>
          <w:b/>
          <w:iCs/>
          <w:noProof/>
          <w:color w:val="auto"/>
          <w:kern w:val="24"/>
          <w:sz w:val="28"/>
          <w:szCs w:val="32"/>
          <w:lang w:val="en-US"/>
        </w:rPr>
        <w:t>:</w:t>
      </w:r>
      <w:r>
        <w:rPr>
          <w:rFonts w:ascii="Times New Roman" w:eastAsia="+mn-ea" w:hAnsi="Times New Roman"/>
          <w:b/>
          <w:iCs/>
          <w:noProof/>
          <w:color w:val="auto"/>
          <w:kern w:val="24"/>
          <w:sz w:val="28"/>
          <w:szCs w:val="32"/>
          <w:lang w:val="en-US"/>
        </w:rPr>
        <w:t xml:space="preserve"> </w:t>
      </w:r>
      <w:r w:rsidR="009F7F9E" w:rsidRPr="009F7F9E">
        <w:rPr>
          <w:rFonts w:ascii="Times New Roman" w:eastAsia="+mn-ea" w:hAnsi="Times New Roman"/>
          <w:bCs/>
          <w:iCs/>
          <w:noProof/>
          <w:color w:val="auto"/>
          <w:kern w:val="24"/>
          <w:sz w:val="28"/>
          <w:szCs w:val="32"/>
          <w:lang w:val="en-US"/>
        </w:rPr>
        <w:t xml:space="preserve">the earnings of master-agents will be a proportion of the earnings </w:t>
      </w:r>
      <w:r w:rsidR="00AA450C">
        <w:rPr>
          <w:rFonts w:ascii="Times New Roman" w:eastAsia="+mn-ea" w:hAnsi="Times New Roman"/>
          <w:bCs/>
          <w:iCs/>
          <w:noProof/>
          <w:color w:val="auto"/>
          <w:kern w:val="24"/>
          <w:sz w:val="28"/>
          <w:szCs w:val="32"/>
          <w:lang w:val="en-US"/>
        </w:rPr>
        <w:t xml:space="preserve"> </w:t>
      </w:r>
    </w:p>
    <w:p w:rsidR="00957C2A" w:rsidRDefault="00AA450C" w:rsidP="00B1453E">
      <w:pPr>
        <w:spacing w:before="0" w:after="0" w:line="276" w:lineRule="auto"/>
        <w:ind w:left="360"/>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9F7F9E" w:rsidRPr="009F7F9E">
        <w:rPr>
          <w:rFonts w:ascii="Times New Roman" w:eastAsia="+mn-ea" w:hAnsi="Times New Roman"/>
          <w:bCs/>
          <w:iCs/>
          <w:noProof/>
          <w:color w:val="auto"/>
          <w:kern w:val="24"/>
          <w:sz w:val="28"/>
          <w:szCs w:val="32"/>
          <w:lang w:val="en-US"/>
        </w:rPr>
        <w:t>of the agents they manage.</w:t>
      </w:r>
      <w:r>
        <w:rPr>
          <w:rFonts w:ascii="Times New Roman" w:eastAsia="+mn-ea" w:hAnsi="Times New Roman"/>
          <w:bCs/>
          <w:iCs/>
          <w:noProof/>
          <w:color w:val="auto"/>
          <w:kern w:val="24"/>
          <w:sz w:val="28"/>
          <w:szCs w:val="32"/>
          <w:lang w:val="en-US"/>
        </w:rPr>
        <w:t xml:space="preserve"> The </w:t>
      </w:r>
      <w:r w:rsidR="00957C2A" w:rsidRPr="00213AE3">
        <w:rPr>
          <w:rFonts w:ascii="Times New Roman" w:eastAsia="+mn-ea" w:hAnsi="Times New Roman"/>
          <w:bCs/>
          <w:iCs/>
          <w:noProof/>
          <w:color w:val="auto"/>
          <w:kern w:val="24"/>
          <w:sz w:val="28"/>
          <w:szCs w:val="32"/>
          <w:lang w:val="en-US"/>
        </w:rPr>
        <w:t>illustrat</w:t>
      </w:r>
      <w:r>
        <w:rPr>
          <w:rFonts w:ascii="Times New Roman" w:eastAsia="+mn-ea" w:hAnsi="Times New Roman"/>
          <w:bCs/>
          <w:iCs/>
          <w:noProof/>
          <w:color w:val="auto"/>
          <w:kern w:val="24"/>
          <w:sz w:val="28"/>
          <w:szCs w:val="32"/>
          <w:lang w:val="en-US"/>
        </w:rPr>
        <w:t xml:space="preserve">ion of the same is in the table </w:t>
      </w:r>
      <w:r w:rsidR="00957C2A" w:rsidRPr="00213AE3">
        <w:rPr>
          <w:rFonts w:ascii="Times New Roman" w:eastAsia="+mn-ea" w:hAnsi="Times New Roman"/>
          <w:bCs/>
          <w:iCs/>
          <w:noProof/>
          <w:color w:val="auto"/>
          <w:kern w:val="24"/>
          <w:sz w:val="28"/>
          <w:szCs w:val="32"/>
          <w:lang w:val="en-US"/>
        </w:rPr>
        <w:t>below.</w:t>
      </w:r>
    </w:p>
    <w:p w:rsidR="00213AE3" w:rsidRDefault="00213AE3" w:rsidP="00B1453E">
      <w:pPr>
        <w:spacing w:before="0" w:after="0" w:line="276" w:lineRule="auto"/>
        <w:ind w:left="360"/>
        <w:rPr>
          <w:rFonts w:ascii="Times New Roman" w:eastAsia="+mn-ea" w:hAnsi="Times New Roman"/>
          <w:bCs/>
          <w:iCs/>
          <w:noProof/>
          <w:color w:val="auto"/>
          <w:kern w:val="24"/>
          <w:sz w:val="28"/>
          <w:szCs w:val="32"/>
          <w:lang w:val="en-US"/>
        </w:rPr>
      </w:pPr>
    </w:p>
    <w:tbl>
      <w:tblPr>
        <w:tblStyle w:val="TableGrid40"/>
        <w:tblW w:w="0" w:type="auto"/>
        <w:jc w:val="center"/>
        <w:shd w:val="clear" w:color="auto" w:fill="EBEBEB"/>
        <w:tblLook w:val="04A0" w:firstRow="1" w:lastRow="0" w:firstColumn="1" w:lastColumn="0" w:noHBand="0" w:noVBand="1"/>
      </w:tblPr>
      <w:tblGrid>
        <w:gridCol w:w="2800"/>
        <w:gridCol w:w="2157"/>
        <w:gridCol w:w="2409"/>
        <w:gridCol w:w="2410"/>
        <w:gridCol w:w="2693"/>
      </w:tblGrid>
      <w:tr w:rsidR="00213AE3" w:rsidRPr="00213AE3" w:rsidTr="00213AE3">
        <w:trPr>
          <w:jc w:val="center"/>
        </w:trPr>
        <w:tc>
          <w:tcPr>
            <w:tcW w:w="12469" w:type="dxa"/>
            <w:gridSpan w:val="5"/>
            <w:shd w:val="clear" w:color="auto" w:fill="F7CAAC"/>
          </w:tcPr>
          <w:p w:rsidR="00213AE3" w:rsidRPr="00213AE3" w:rsidRDefault="00213AE3" w:rsidP="00213AE3">
            <w:pPr>
              <w:spacing w:before="0" w:after="0" w:line="240" w:lineRule="auto"/>
              <w:jc w:val="center"/>
              <w:rPr>
                <w:rFonts w:ascii="Times New Roman" w:hAnsi="Times New Roman"/>
                <w:b/>
                <w:bCs/>
                <w:color w:val="auto"/>
                <w:sz w:val="28"/>
                <w:szCs w:val="28"/>
              </w:rPr>
            </w:pPr>
          </w:p>
          <w:p w:rsidR="00213AE3" w:rsidRPr="00213AE3" w:rsidRDefault="00213AE3" w:rsidP="00213AE3">
            <w:pPr>
              <w:spacing w:before="0" w:after="0" w:line="240" w:lineRule="auto"/>
              <w:jc w:val="center"/>
              <w:rPr>
                <w:rFonts w:ascii="Times New Roman" w:hAnsi="Times New Roman"/>
                <w:b/>
                <w:bCs/>
                <w:color w:val="auto"/>
                <w:sz w:val="30"/>
                <w:szCs w:val="30"/>
                <w:lang w:val="en-US"/>
              </w:rPr>
            </w:pPr>
            <w:r w:rsidRPr="00213AE3">
              <w:rPr>
                <w:rFonts w:ascii="Times New Roman" w:hAnsi="Times New Roman"/>
                <w:b/>
                <w:bCs/>
                <w:color w:val="auto"/>
                <w:sz w:val="28"/>
                <w:szCs w:val="28"/>
                <w:shd w:val="clear" w:color="auto" w:fill="F7CAAC"/>
                <w:lang w:val="en-US"/>
              </w:rPr>
              <w:t>STAKEHOLDER VALUE PROPOSITION/ MASTER AGENT MODEL</w:t>
            </w:r>
          </w:p>
        </w:tc>
      </w:tr>
      <w:tr w:rsidR="00213AE3" w:rsidRPr="00213AE3" w:rsidTr="00213AE3">
        <w:trPr>
          <w:trHeight w:val="483"/>
          <w:jc w:val="center"/>
        </w:trPr>
        <w:tc>
          <w:tcPr>
            <w:tcW w:w="2800" w:type="dxa"/>
            <w:vMerge w:val="restart"/>
            <w:shd w:val="clear" w:color="auto" w:fill="F7CAAC"/>
            <w:vAlign w:val="bottom"/>
          </w:tcPr>
          <w:p w:rsidR="00213AE3" w:rsidRPr="00213AE3" w:rsidRDefault="00213AE3" w:rsidP="00213AE3">
            <w:pPr>
              <w:spacing w:before="0" w:after="0" w:line="240" w:lineRule="auto"/>
              <w:jc w:val="center"/>
              <w:rPr>
                <w:rFonts w:ascii="Times New Roman" w:hAnsi="Times New Roman"/>
                <w:b/>
                <w:bCs/>
                <w:color w:val="auto"/>
              </w:rPr>
            </w:pPr>
          </w:p>
          <w:p w:rsidR="00213AE3" w:rsidRPr="00213AE3" w:rsidRDefault="00213AE3" w:rsidP="00213AE3">
            <w:pPr>
              <w:spacing w:before="0" w:after="0" w:line="240" w:lineRule="auto"/>
              <w:jc w:val="center"/>
              <w:rPr>
                <w:rFonts w:ascii="Times New Roman" w:hAnsi="Times New Roman"/>
                <w:b/>
                <w:bCs/>
                <w:color w:val="auto"/>
                <w:lang w:val="en-US"/>
              </w:rPr>
            </w:pPr>
            <w:r w:rsidRPr="00213AE3">
              <w:rPr>
                <w:rFonts w:ascii="Times New Roman" w:hAnsi="Times New Roman"/>
                <w:b/>
                <w:bCs/>
                <w:color w:val="auto"/>
                <w:lang w:val="en-US"/>
              </w:rPr>
              <w:t>TRANSACTION TYPE</w:t>
            </w:r>
          </w:p>
        </w:tc>
        <w:tc>
          <w:tcPr>
            <w:tcW w:w="2157" w:type="dxa"/>
            <w:vMerge w:val="restart"/>
            <w:shd w:val="clear" w:color="auto" w:fill="F7CAAC"/>
            <w:vAlign w:val="bottom"/>
          </w:tcPr>
          <w:p w:rsidR="00213AE3" w:rsidRPr="00213AE3" w:rsidRDefault="00213AE3" w:rsidP="00213AE3">
            <w:pPr>
              <w:spacing w:before="0" w:after="0" w:line="240" w:lineRule="auto"/>
              <w:jc w:val="center"/>
              <w:rPr>
                <w:rFonts w:ascii="Times New Roman" w:hAnsi="Times New Roman"/>
                <w:b/>
                <w:bCs/>
                <w:color w:val="auto"/>
                <w:lang w:val="en-US"/>
              </w:rPr>
            </w:pPr>
            <w:r w:rsidRPr="00213AE3">
              <w:rPr>
                <w:rFonts w:ascii="Times New Roman" w:hAnsi="Times New Roman"/>
                <w:b/>
                <w:bCs/>
                <w:color w:val="auto"/>
                <w:lang w:val="en-US"/>
              </w:rPr>
              <w:t>COST BORN BY</w:t>
            </w:r>
          </w:p>
        </w:tc>
        <w:tc>
          <w:tcPr>
            <w:tcW w:w="7512" w:type="dxa"/>
            <w:gridSpan w:val="3"/>
            <w:shd w:val="clear" w:color="auto" w:fill="F7CAAC"/>
          </w:tcPr>
          <w:p w:rsidR="00213AE3" w:rsidRPr="00213AE3" w:rsidRDefault="00213AE3" w:rsidP="00213AE3">
            <w:pPr>
              <w:spacing w:before="0" w:after="0" w:line="240" w:lineRule="auto"/>
              <w:jc w:val="center"/>
              <w:rPr>
                <w:rFonts w:ascii="Times New Roman" w:hAnsi="Times New Roman"/>
                <w:b/>
                <w:bCs/>
                <w:color w:val="auto"/>
                <w:lang w:val="en-US"/>
              </w:rPr>
            </w:pPr>
          </w:p>
          <w:p w:rsidR="00213AE3" w:rsidRPr="00213AE3" w:rsidRDefault="00213AE3" w:rsidP="00213AE3">
            <w:pPr>
              <w:spacing w:before="0" w:after="0" w:line="240" w:lineRule="auto"/>
              <w:jc w:val="center"/>
              <w:rPr>
                <w:rFonts w:ascii="Times New Roman" w:hAnsi="Times New Roman"/>
                <w:b/>
                <w:bCs/>
                <w:color w:val="auto"/>
                <w:lang w:val="en-US"/>
              </w:rPr>
            </w:pPr>
            <w:r w:rsidRPr="00213AE3">
              <w:rPr>
                <w:rFonts w:ascii="Times New Roman" w:hAnsi="Times New Roman"/>
                <w:b/>
                <w:bCs/>
                <w:color w:val="auto"/>
                <w:lang w:val="en-US"/>
              </w:rPr>
              <w:t>REVENUE SHARE</w:t>
            </w:r>
          </w:p>
        </w:tc>
      </w:tr>
      <w:tr w:rsidR="00213AE3" w:rsidRPr="00213AE3" w:rsidTr="00213AE3">
        <w:trPr>
          <w:trHeight w:val="472"/>
          <w:jc w:val="center"/>
        </w:trPr>
        <w:tc>
          <w:tcPr>
            <w:tcW w:w="2800" w:type="dxa"/>
            <w:vMerge/>
            <w:shd w:val="clear" w:color="auto" w:fill="F7CAAC"/>
          </w:tcPr>
          <w:p w:rsidR="00213AE3" w:rsidRPr="00BE69E2" w:rsidRDefault="00213AE3" w:rsidP="00213AE3">
            <w:pPr>
              <w:spacing w:before="0" w:after="0" w:line="240" w:lineRule="auto"/>
              <w:jc w:val="center"/>
              <w:rPr>
                <w:rFonts w:ascii="Times New Roman" w:hAnsi="Times New Roman"/>
                <w:b/>
                <w:bCs/>
                <w:color w:val="auto"/>
              </w:rPr>
            </w:pPr>
          </w:p>
        </w:tc>
        <w:tc>
          <w:tcPr>
            <w:tcW w:w="2157" w:type="dxa"/>
            <w:vMerge/>
            <w:shd w:val="clear" w:color="auto" w:fill="F7CAAC"/>
          </w:tcPr>
          <w:p w:rsidR="00213AE3" w:rsidRPr="00BE69E2" w:rsidRDefault="00213AE3" w:rsidP="00213AE3">
            <w:pPr>
              <w:spacing w:before="0" w:after="0" w:line="240" w:lineRule="auto"/>
              <w:jc w:val="center"/>
              <w:rPr>
                <w:rFonts w:ascii="Times New Roman" w:hAnsi="Times New Roman"/>
                <w:b/>
                <w:bCs/>
                <w:color w:val="auto"/>
              </w:rPr>
            </w:pPr>
          </w:p>
        </w:tc>
        <w:tc>
          <w:tcPr>
            <w:tcW w:w="2409" w:type="dxa"/>
            <w:shd w:val="clear" w:color="auto" w:fill="F7CAAC"/>
            <w:vAlign w:val="bottom"/>
          </w:tcPr>
          <w:p w:rsidR="00213AE3" w:rsidRPr="00857A7C" w:rsidRDefault="00213AE3" w:rsidP="00213AE3">
            <w:pPr>
              <w:spacing w:before="0" w:after="0" w:line="240" w:lineRule="auto"/>
              <w:jc w:val="center"/>
              <w:rPr>
                <w:rFonts w:ascii="Times New Roman" w:hAnsi="Times New Roman"/>
                <w:b/>
                <w:bCs/>
                <w:color w:val="auto"/>
                <w:lang w:val="en-US"/>
              </w:rPr>
            </w:pPr>
            <w:r w:rsidRPr="00857A7C">
              <w:rPr>
                <w:rFonts w:ascii="Times New Roman" w:hAnsi="Times New Roman"/>
                <w:b/>
                <w:bCs/>
                <w:color w:val="auto"/>
                <w:sz w:val="20"/>
                <w:szCs w:val="20"/>
                <w:lang w:val="en-US"/>
              </w:rPr>
              <w:t>MASTER AGENT</w:t>
            </w:r>
          </w:p>
        </w:tc>
        <w:tc>
          <w:tcPr>
            <w:tcW w:w="2410" w:type="dxa"/>
            <w:shd w:val="clear" w:color="auto" w:fill="F7CAAC"/>
          </w:tcPr>
          <w:p w:rsidR="00213AE3" w:rsidRPr="00857A7C" w:rsidRDefault="00213AE3" w:rsidP="00213AE3">
            <w:pPr>
              <w:spacing w:before="0" w:after="0" w:line="240" w:lineRule="auto"/>
              <w:jc w:val="center"/>
              <w:rPr>
                <w:rFonts w:ascii="Times New Roman" w:hAnsi="Times New Roman"/>
                <w:b/>
                <w:bCs/>
                <w:color w:val="auto"/>
                <w:lang w:val="en-US"/>
              </w:rPr>
            </w:pPr>
          </w:p>
          <w:p w:rsidR="00213AE3" w:rsidRPr="00857A7C" w:rsidRDefault="00213AE3" w:rsidP="00213AE3">
            <w:pPr>
              <w:spacing w:before="0" w:after="0" w:line="240" w:lineRule="auto"/>
              <w:jc w:val="center"/>
              <w:rPr>
                <w:rFonts w:ascii="Times New Roman" w:hAnsi="Times New Roman"/>
                <w:b/>
                <w:bCs/>
                <w:color w:val="auto"/>
                <w:lang w:val="en-US"/>
              </w:rPr>
            </w:pPr>
            <w:r w:rsidRPr="00857A7C">
              <w:rPr>
                <w:rFonts w:ascii="Times New Roman" w:hAnsi="Times New Roman"/>
                <w:b/>
                <w:bCs/>
                <w:color w:val="auto"/>
                <w:sz w:val="20"/>
                <w:szCs w:val="20"/>
                <w:lang w:val="en-US"/>
              </w:rPr>
              <w:t>SUB AGENT</w:t>
            </w:r>
          </w:p>
        </w:tc>
        <w:tc>
          <w:tcPr>
            <w:tcW w:w="2693" w:type="dxa"/>
            <w:shd w:val="clear" w:color="auto" w:fill="F7CAAC"/>
            <w:vAlign w:val="bottom"/>
          </w:tcPr>
          <w:p w:rsidR="00213AE3" w:rsidRPr="00857A7C" w:rsidRDefault="00213AE3" w:rsidP="00213AE3">
            <w:pPr>
              <w:spacing w:before="0" w:after="0" w:line="240" w:lineRule="auto"/>
              <w:jc w:val="center"/>
              <w:rPr>
                <w:rFonts w:ascii="Times New Roman" w:hAnsi="Times New Roman"/>
                <w:b/>
                <w:bCs/>
                <w:color w:val="auto"/>
                <w:lang w:val="en-US"/>
              </w:rPr>
            </w:pPr>
            <w:r w:rsidRPr="00857A7C">
              <w:rPr>
                <w:rFonts w:ascii="Times New Roman" w:hAnsi="Times New Roman"/>
                <w:b/>
                <w:bCs/>
                <w:color w:val="auto"/>
                <w:sz w:val="20"/>
                <w:szCs w:val="20"/>
                <w:lang w:val="en-US"/>
              </w:rPr>
              <w:t>BANK/ FSP</w:t>
            </w:r>
          </w:p>
        </w:tc>
      </w:tr>
      <w:tr w:rsidR="00213AE3" w:rsidRPr="00213AE3" w:rsidTr="00213AE3">
        <w:trPr>
          <w:trHeight w:val="449"/>
          <w:jc w:val="center"/>
        </w:trPr>
        <w:tc>
          <w:tcPr>
            <w:tcW w:w="2800"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307D21">
            <w:pPr>
              <w:numPr>
                <w:ilvl w:val="0"/>
                <w:numId w:val="49"/>
              </w:numPr>
              <w:spacing w:before="0" w:after="0" w:line="240" w:lineRule="auto"/>
              <w:contextualSpacing/>
              <w:rPr>
                <w:rFonts w:ascii="Times New Roman" w:hAnsi="Times New Roman"/>
                <w:color w:val="auto"/>
                <w:lang w:val="en-US"/>
              </w:rPr>
            </w:pPr>
            <w:r w:rsidRPr="006E6B5A">
              <w:rPr>
                <w:rFonts w:ascii="Times New Roman" w:hAnsi="Times New Roman"/>
                <w:color w:val="auto"/>
                <w:lang w:val="en-US"/>
              </w:rPr>
              <w:t>Chargeable</w:t>
            </w:r>
          </w:p>
        </w:tc>
        <w:tc>
          <w:tcPr>
            <w:tcW w:w="2157"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Customer</w:t>
            </w:r>
          </w:p>
        </w:tc>
        <w:tc>
          <w:tcPr>
            <w:tcW w:w="2409"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As agreed, (20%)</w:t>
            </w:r>
          </w:p>
        </w:tc>
        <w:tc>
          <w:tcPr>
            <w:tcW w:w="2410" w:type="dxa"/>
            <w:shd w:val="clear" w:color="auto" w:fill="EBEBEB"/>
          </w:tcPr>
          <w:p w:rsidR="00213AE3" w:rsidRPr="006E6B5A" w:rsidRDefault="00213AE3" w:rsidP="00213AE3">
            <w:pPr>
              <w:spacing w:before="0" w:after="0" w:line="240" w:lineRule="auto"/>
              <w:jc w:val="center"/>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rPr>
            </w:pPr>
            <w:r w:rsidRPr="006E6B5A">
              <w:rPr>
                <w:rFonts w:ascii="Times New Roman" w:hAnsi="Times New Roman"/>
                <w:color w:val="auto"/>
                <w:lang w:val="en-US"/>
              </w:rPr>
              <w:t>As agreed, (80%)</w:t>
            </w:r>
          </w:p>
        </w:tc>
        <w:tc>
          <w:tcPr>
            <w:tcW w:w="2693"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rPr>
            </w:pPr>
            <w:r w:rsidRPr="006E6B5A">
              <w:rPr>
                <w:rFonts w:ascii="Times New Roman" w:hAnsi="Times New Roman"/>
                <w:color w:val="auto"/>
                <w:lang w:val="en-US"/>
              </w:rPr>
              <w:t>As agreed, (+/-40%)</w:t>
            </w:r>
          </w:p>
        </w:tc>
      </w:tr>
      <w:tr w:rsidR="00213AE3" w:rsidRPr="00213AE3" w:rsidTr="00213AE3">
        <w:trPr>
          <w:trHeight w:val="580"/>
          <w:jc w:val="center"/>
        </w:trPr>
        <w:tc>
          <w:tcPr>
            <w:tcW w:w="2800"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307D21">
            <w:pPr>
              <w:numPr>
                <w:ilvl w:val="0"/>
                <w:numId w:val="49"/>
              </w:numPr>
              <w:spacing w:before="0" w:after="0" w:line="240" w:lineRule="auto"/>
              <w:contextualSpacing/>
              <w:rPr>
                <w:rFonts w:ascii="Times New Roman" w:hAnsi="Times New Roman"/>
                <w:color w:val="auto"/>
              </w:rPr>
            </w:pPr>
            <w:r w:rsidRPr="006E6B5A">
              <w:rPr>
                <w:rFonts w:ascii="Times New Roman" w:hAnsi="Times New Roman"/>
                <w:color w:val="auto"/>
                <w:lang w:val="en-US"/>
              </w:rPr>
              <w:t>Non-Chargeable</w:t>
            </w:r>
          </w:p>
        </w:tc>
        <w:tc>
          <w:tcPr>
            <w:tcW w:w="2157"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Bank</w:t>
            </w:r>
          </w:p>
        </w:tc>
        <w:tc>
          <w:tcPr>
            <w:tcW w:w="2409"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rPr>
            </w:pPr>
            <w:r w:rsidRPr="006E6B5A">
              <w:rPr>
                <w:rFonts w:ascii="Times New Roman" w:hAnsi="Times New Roman"/>
                <w:color w:val="auto"/>
                <w:lang w:val="en-US"/>
              </w:rPr>
              <w:t>As agreed, (20%)</w:t>
            </w:r>
          </w:p>
        </w:tc>
        <w:tc>
          <w:tcPr>
            <w:tcW w:w="2410" w:type="dxa"/>
            <w:shd w:val="clear" w:color="auto" w:fill="EBEBEB"/>
          </w:tcPr>
          <w:p w:rsidR="00213AE3" w:rsidRPr="006E6B5A" w:rsidRDefault="00213AE3" w:rsidP="00213AE3">
            <w:pPr>
              <w:spacing w:before="0" w:after="0" w:line="240" w:lineRule="auto"/>
              <w:jc w:val="center"/>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rPr>
            </w:pPr>
            <w:r w:rsidRPr="006E6B5A">
              <w:rPr>
                <w:rFonts w:ascii="Times New Roman" w:hAnsi="Times New Roman"/>
                <w:color w:val="auto"/>
                <w:lang w:val="en-US"/>
              </w:rPr>
              <w:t>As agreed, (80%)</w:t>
            </w:r>
          </w:p>
        </w:tc>
        <w:tc>
          <w:tcPr>
            <w:tcW w:w="2693" w:type="dxa"/>
            <w:shd w:val="clear" w:color="auto" w:fill="EBEBEB"/>
          </w:tcPr>
          <w:p w:rsidR="00213AE3" w:rsidRPr="006E6B5A" w:rsidRDefault="00213AE3" w:rsidP="00213AE3">
            <w:pPr>
              <w:spacing w:before="0" w:after="0" w:line="240" w:lineRule="auto"/>
              <w:rPr>
                <w:rFonts w:ascii="Times New Roman" w:hAnsi="Times New Roman"/>
                <w:color w:val="auto"/>
              </w:rPr>
            </w:pPr>
          </w:p>
          <w:p w:rsidR="00213AE3" w:rsidRPr="006E6B5A" w:rsidRDefault="00213AE3" w:rsidP="00213AE3">
            <w:pPr>
              <w:spacing w:before="0" w:after="0" w:line="240" w:lineRule="auto"/>
              <w:jc w:val="center"/>
              <w:rPr>
                <w:rFonts w:ascii="Times New Roman" w:hAnsi="Times New Roman"/>
                <w:color w:val="auto"/>
              </w:rPr>
            </w:pPr>
            <w:r w:rsidRPr="006E6B5A">
              <w:rPr>
                <w:rFonts w:ascii="Times New Roman" w:hAnsi="Times New Roman"/>
                <w:color w:val="auto"/>
                <w:lang w:val="en-US"/>
              </w:rPr>
              <w:t>As agreed, (+/-40%)</w:t>
            </w:r>
          </w:p>
        </w:tc>
      </w:tr>
      <w:tr w:rsidR="00213AE3" w:rsidRPr="00213AE3" w:rsidTr="00213AE3">
        <w:trPr>
          <w:trHeight w:val="580"/>
          <w:jc w:val="center"/>
        </w:trPr>
        <w:tc>
          <w:tcPr>
            <w:tcW w:w="12469" w:type="dxa"/>
            <w:gridSpan w:val="5"/>
            <w:shd w:val="clear" w:color="auto" w:fill="EBEBEB"/>
          </w:tcPr>
          <w:p w:rsidR="00213AE3" w:rsidRPr="00213AE3" w:rsidRDefault="00213AE3" w:rsidP="00213AE3">
            <w:pPr>
              <w:spacing w:before="0" w:after="0" w:line="240" w:lineRule="auto"/>
              <w:rPr>
                <w:rFonts w:ascii="Times New Roman" w:hAnsi="Times New Roman"/>
                <w:color w:val="auto"/>
                <w:lang w:val="en-US"/>
              </w:rPr>
            </w:pPr>
          </w:p>
          <w:p w:rsidR="00213AE3" w:rsidRDefault="00213AE3" w:rsidP="00213AE3">
            <w:pPr>
              <w:spacing w:before="0" w:after="0" w:line="240" w:lineRule="auto"/>
              <w:rPr>
                <w:rFonts w:ascii="Times New Roman" w:hAnsi="Times New Roman"/>
                <w:i/>
                <w:iCs/>
                <w:color w:val="auto"/>
                <w:lang w:val="en-US"/>
              </w:rPr>
            </w:pPr>
            <w:r w:rsidRPr="006E6B5A">
              <w:rPr>
                <w:rFonts w:ascii="Times New Roman" w:hAnsi="Times New Roman"/>
                <w:b/>
                <w:bCs/>
                <w:i/>
                <w:iCs/>
                <w:color w:val="auto"/>
                <w:lang w:val="en-US"/>
              </w:rPr>
              <w:t>Note 1:</w:t>
            </w:r>
            <w:r w:rsidRPr="00213AE3">
              <w:rPr>
                <w:rFonts w:ascii="Times New Roman" w:hAnsi="Times New Roman"/>
                <w:color w:val="auto"/>
                <w:lang w:val="en-US"/>
              </w:rPr>
              <w:t xml:space="preserve"> </w:t>
            </w:r>
            <w:r w:rsidRPr="00213AE3">
              <w:rPr>
                <w:rFonts w:ascii="Times New Roman" w:hAnsi="Times New Roman"/>
                <w:i/>
                <w:iCs/>
                <w:color w:val="auto"/>
                <w:lang w:val="en-US"/>
              </w:rPr>
              <w:t>If a customer is charged UGX 200 and the agreed split is 60% the agent network and 40% to the bank, it means the master agent will take 20% of UGX 120 while the sub agent takes the remaining 80%.</w:t>
            </w:r>
          </w:p>
          <w:p w:rsidR="006E6B5A" w:rsidRDefault="006E6B5A" w:rsidP="00213AE3">
            <w:pPr>
              <w:spacing w:before="0" w:after="0" w:line="240" w:lineRule="auto"/>
              <w:rPr>
                <w:rFonts w:ascii="Times New Roman" w:hAnsi="Times New Roman"/>
                <w:i/>
                <w:iCs/>
                <w:color w:val="auto"/>
                <w:lang w:val="en-US"/>
              </w:rPr>
            </w:pPr>
          </w:p>
          <w:p w:rsidR="00213AE3" w:rsidRPr="006E6B5A" w:rsidRDefault="00213AE3" w:rsidP="00213AE3">
            <w:pPr>
              <w:spacing w:before="0" w:after="0" w:line="240" w:lineRule="auto"/>
              <w:rPr>
                <w:rFonts w:ascii="Times New Roman" w:hAnsi="Times New Roman"/>
                <w:i/>
                <w:iCs/>
                <w:color w:val="auto"/>
                <w:lang w:val="en-US"/>
              </w:rPr>
            </w:pPr>
            <w:r w:rsidRPr="006E6B5A">
              <w:rPr>
                <w:rFonts w:ascii="Times New Roman" w:hAnsi="Times New Roman"/>
                <w:b/>
                <w:bCs/>
                <w:i/>
                <w:iCs/>
                <w:color w:val="auto"/>
                <w:lang w:val="en-US"/>
              </w:rPr>
              <w:t>No</w:t>
            </w:r>
            <w:r w:rsidR="006E6B5A" w:rsidRPr="006E6B5A">
              <w:rPr>
                <w:rFonts w:ascii="Times New Roman" w:hAnsi="Times New Roman"/>
                <w:b/>
                <w:bCs/>
                <w:i/>
                <w:iCs/>
                <w:color w:val="auto"/>
                <w:lang w:val="en-US"/>
              </w:rPr>
              <w:t>te 2:</w:t>
            </w:r>
            <w:r w:rsidR="006E6B5A" w:rsidRPr="006E6B5A">
              <w:rPr>
                <w:rFonts w:ascii="Times New Roman" w:hAnsi="Times New Roman"/>
                <w:i/>
                <w:iCs/>
                <w:color w:val="auto"/>
                <w:lang w:val="en-US"/>
              </w:rPr>
              <w:t xml:space="preserve"> Sub Agents in this model are normal agents assigned to the Master Agent as illustrated above. Some may be their owned shops while others </w:t>
            </w:r>
            <w:r w:rsidR="00C96AEC">
              <w:rPr>
                <w:rFonts w:ascii="Times New Roman" w:hAnsi="Times New Roman"/>
                <w:i/>
                <w:iCs/>
                <w:color w:val="auto"/>
                <w:lang w:val="en-US"/>
              </w:rPr>
              <w:t xml:space="preserve">could be </w:t>
            </w:r>
            <w:r w:rsidR="006E6B5A" w:rsidRPr="006E6B5A">
              <w:rPr>
                <w:rFonts w:ascii="Times New Roman" w:hAnsi="Times New Roman"/>
                <w:i/>
                <w:iCs/>
                <w:color w:val="auto"/>
                <w:lang w:val="en-US"/>
              </w:rPr>
              <w:t xml:space="preserve">any other </w:t>
            </w:r>
            <w:r w:rsidR="00C96AEC">
              <w:rPr>
                <w:rFonts w:ascii="Times New Roman" w:hAnsi="Times New Roman"/>
                <w:i/>
                <w:iCs/>
                <w:color w:val="auto"/>
                <w:lang w:val="en-US"/>
              </w:rPr>
              <w:t xml:space="preserve">business owners. </w:t>
            </w:r>
          </w:p>
        </w:tc>
      </w:tr>
    </w:tbl>
    <w:p w:rsidR="00957C2A" w:rsidRDefault="00957C2A" w:rsidP="00B1453E">
      <w:pPr>
        <w:spacing w:before="0" w:after="0" w:line="276" w:lineRule="auto"/>
        <w:ind w:left="360"/>
        <w:rPr>
          <w:rFonts w:ascii="Times New Roman" w:eastAsia="+mn-ea" w:hAnsi="Times New Roman"/>
          <w:bCs/>
          <w:iCs/>
          <w:noProof/>
          <w:color w:val="auto"/>
          <w:kern w:val="24"/>
          <w:sz w:val="28"/>
          <w:szCs w:val="32"/>
          <w:lang w:val="en-US"/>
        </w:rPr>
      </w:pPr>
    </w:p>
    <w:p w:rsidR="00213AE3" w:rsidRPr="00F46868" w:rsidRDefault="00213AE3" w:rsidP="006E6B5A">
      <w:pPr>
        <w:spacing w:before="0" w:after="0" w:line="276" w:lineRule="auto"/>
        <w:rPr>
          <w:rFonts w:ascii="Times New Roman" w:eastAsia="+mn-ea" w:hAnsi="Times New Roman"/>
          <w:bCs/>
          <w:iCs/>
          <w:noProof/>
          <w:color w:val="auto"/>
          <w:kern w:val="24"/>
          <w:sz w:val="28"/>
          <w:szCs w:val="32"/>
          <w:lang w:val="en-US"/>
        </w:rPr>
      </w:pPr>
    </w:p>
    <w:p w:rsidR="00CD0990" w:rsidRDefault="00CD0990" w:rsidP="00307D21">
      <w:pPr>
        <w:numPr>
          <w:ilvl w:val="0"/>
          <w:numId w:val="46"/>
        </w:numPr>
        <w:spacing w:before="0" w:after="0" w:line="276" w:lineRule="auto"/>
        <w:rPr>
          <w:rFonts w:ascii="Times New Roman" w:eastAsia="+mn-ea" w:hAnsi="Times New Roman"/>
          <w:bCs/>
          <w:iCs/>
          <w:noProof/>
          <w:color w:val="auto"/>
          <w:kern w:val="24"/>
          <w:sz w:val="28"/>
          <w:szCs w:val="32"/>
          <w:lang w:val="en-US"/>
        </w:rPr>
      </w:pPr>
      <w:r w:rsidRPr="00213AE3">
        <w:rPr>
          <w:rFonts w:ascii="Times New Roman" w:eastAsia="+mn-ea" w:hAnsi="Times New Roman"/>
          <w:b/>
          <w:iCs/>
          <w:noProof/>
          <w:color w:val="auto"/>
          <w:kern w:val="24"/>
          <w:sz w:val="28"/>
          <w:szCs w:val="32"/>
          <w:lang w:val="en-US"/>
        </w:rPr>
        <w:t>The Matrix (Hybrid) Hierarchy Model</w:t>
      </w:r>
      <w:r>
        <w:rPr>
          <w:rFonts w:ascii="Times New Roman" w:eastAsia="+mn-ea" w:hAnsi="Times New Roman"/>
          <w:bCs/>
          <w:iCs/>
          <w:noProof/>
          <w:color w:val="auto"/>
          <w:kern w:val="24"/>
          <w:sz w:val="28"/>
          <w:szCs w:val="32"/>
          <w:lang w:val="en-US"/>
        </w:rPr>
        <w:t xml:space="preserve"> in its most basic </w:t>
      </w:r>
      <w:r w:rsidR="00D05760">
        <w:rPr>
          <w:rFonts w:ascii="Times New Roman" w:eastAsia="+mn-ea" w:hAnsi="Times New Roman"/>
          <w:bCs/>
          <w:iCs/>
          <w:noProof/>
          <w:color w:val="auto"/>
          <w:kern w:val="24"/>
          <w:sz w:val="28"/>
          <w:szCs w:val="32"/>
          <w:lang w:val="en-US"/>
        </w:rPr>
        <w:t xml:space="preserve">form is a combination of the direct agent and master agent models in a single deployment. Providers manage some strategic agents directly while delegating control of others to </w:t>
      </w:r>
      <w:r w:rsidR="00C96AEC">
        <w:rPr>
          <w:rFonts w:ascii="Times New Roman" w:eastAsia="+mn-ea" w:hAnsi="Times New Roman"/>
          <w:bCs/>
          <w:iCs/>
          <w:noProof/>
          <w:color w:val="auto"/>
          <w:kern w:val="24"/>
          <w:sz w:val="28"/>
          <w:szCs w:val="32"/>
          <w:lang w:val="en-US"/>
        </w:rPr>
        <w:t>M</w:t>
      </w:r>
      <w:r w:rsidR="00D05760">
        <w:rPr>
          <w:rFonts w:ascii="Times New Roman" w:eastAsia="+mn-ea" w:hAnsi="Times New Roman"/>
          <w:bCs/>
          <w:iCs/>
          <w:noProof/>
          <w:color w:val="auto"/>
          <w:kern w:val="24"/>
          <w:sz w:val="28"/>
          <w:szCs w:val="32"/>
          <w:lang w:val="en-US"/>
        </w:rPr>
        <w:t xml:space="preserve">aster </w:t>
      </w:r>
      <w:r w:rsidR="00C96AEC">
        <w:rPr>
          <w:rFonts w:ascii="Times New Roman" w:eastAsia="+mn-ea" w:hAnsi="Times New Roman"/>
          <w:bCs/>
          <w:iCs/>
          <w:noProof/>
          <w:color w:val="auto"/>
          <w:kern w:val="24"/>
          <w:sz w:val="28"/>
          <w:szCs w:val="32"/>
          <w:lang w:val="en-US"/>
        </w:rPr>
        <w:t>A</w:t>
      </w:r>
      <w:r w:rsidR="00D05760">
        <w:rPr>
          <w:rFonts w:ascii="Times New Roman" w:eastAsia="+mn-ea" w:hAnsi="Times New Roman"/>
          <w:bCs/>
          <w:iCs/>
          <w:noProof/>
          <w:color w:val="auto"/>
          <w:kern w:val="24"/>
          <w:sz w:val="28"/>
          <w:szCs w:val="32"/>
          <w:lang w:val="en-US"/>
        </w:rPr>
        <w:t>gents. A number of deployments have found the benefit of this structure including Safaricom’s MPESA. An illustration of the Matrix (Hybrid) Hierachy Model is shown in the picture below:</w:t>
      </w:r>
    </w:p>
    <w:p w:rsidR="00CD0990" w:rsidRDefault="00CD0990" w:rsidP="00CD0990">
      <w:pPr>
        <w:spacing w:before="0" w:after="0" w:line="276" w:lineRule="auto"/>
        <w:rPr>
          <w:rFonts w:ascii="Times New Roman" w:eastAsia="+mn-ea" w:hAnsi="Times New Roman"/>
          <w:bCs/>
          <w:iCs/>
          <w:noProof/>
          <w:color w:val="auto"/>
          <w:kern w:val="24"/>
          <w:sz w:val="28"/>
          <w:szCs w:val="32"/>
          <w:lang w:val="en-US"/>
        </w:rPr>
      </w:pPr>
    </w:p>
    <w:p w:rsidR="009560B2" w:rsidRPr="00CD0990" w:rsidRDefault="003C533B" w:rsidP="00D05760">
      <w:pPr>
        <w:spacing w:before="0" w:after="0" w:line="276" w:lineRule="auto"/>
        <w:ind w:left="1"/>
        <w:jc w:val="center"/>
        <w:rPr>
          <w:rFonts w:ascii="Times New Roman" w:eastAsia="+mn-ea" w:hAnsi="Times New Roman"/>
          <w:bCs/>
          <w:iCs/>
          <w:noProof/>
          <w:color w:val="auto"/>
          <w:kern w:val="24"/>
          <w:sz w:val="28"/>
          <w:szCs w:val="32"/>
          <w:lang w:val="en-US"/>
        </w:rPr>
      </w:pPr>
      <w:r w:rsidRPr="003C533B">
        <w:rPr>
          <w:rFonts w:ascii="Times New Roman" w:eastAsia="+mn-ea" w:hAnsi="Times New Roman"/>
          <w:bCs/>
          <w:iCs/>
          <w:noProof/>
          <w:color w:val="auto"/>
          <w:kern w:val="24"/>
          <w:sz w:val="28"/>
          <w:szCs w:val="32"/>
          <w:lang w:val="en-US"/>
        </w:rPr>
        <w:drawing>
          <wp:inline distT="0" distB="0" distL="0" distR="0" wp14:anchorId="173B4A97" wp14:editId="1AE7E991">
            <wp:extent cx="4231532" cy="39620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3278" cy="3982402"/>
                    </a:xfrm>
                    <a:prstGeom prst="rect">
                      <a:avLst/>
                    </a:prstGeom>
                  </pic:spPr>
                </pic:pic>
              </a:graphicData>
            </a:graphic>
          </wp:inline>
        </w:drawing>
      </w:r>
    </w:p>
    <w:p w:rsidR="008D0A35" w:rsidRDefault="008D0A35" w:rsidP="00CD0990">
      <w:pPr>
        <w:spacing w:before="0" w:after="0" w:line="276" w:lineRule="auto"/>
        <w:ind w:left="1" w:firstLine="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D05760">
        <w:rPr>
          <w:rFonts w:ascii="Times New Roman" w:eastAsia="+mn-ea" w:hAnsi="Times New Roman"/>
          <w:bCs/>
          <w:iCs/>
          <w:noProof/>
          <w:color w:val="auto"/>
          <w:kern w:val="24"/>
          <w:sz w:val="28"/>
          <w:szCs w:val="32"/>
          <w:lang w:val="en-US"/>
        </w:rPr>
        <w:tab/>
      </w:r>
      <w:r w:rsidR="00D05760">
        <w:rPr>
          <w:rFonts w:ascii="Times New Roman" w:eastAsia="+mn-ea" w:hAnsi="Times New Roman"/>
          <w:bCs/>
          <w:iCs/>
          <w:noProof/>
          <w:color w:val="auto"/>
          <w:kern w:val="24"/>
          <w:sz w:val="28"/>
          <w:szCs w:val="32"/>
          <w:lang w:val="en-US"/>
        </w:rPr>
        <w:tab/>
      </w:r>
      <w:r w:rsidR="00D05760">
        <w:rPr>
          <w:rFonts w:ascii="Times New Roman" w:eastAsia="+mn-ea" w:hAnsi="Times New Roman"/>
          <w:bCs/>
          <w:iCs/>
          <w:noProof/>
          <w:color w:val="auto"/>
          <w:kern w:val="24"/>
          <w:sz w:val="28"/>
          <w:szCs w:val="32"/>
          <w:lang w:val="en-US"/>
        </w:rPr>
        <w:tab/>
      </w:r>
      <w:r w:rsidR="00D05760">
        <w:rPr>
          <w:rFonts w:ascii="Times New Roman" w:eastAsia="+mn-ea" w:hAnsi="Times New Roman"/>
          <w:bCs/>
          <w:iCs/>
          <w:noProof/>
          <w:color w:val="auto"/>
          <w:kern w:val="24"/>
          <w:sz w:val="28"/>
          <w:szCs w:val="32"/>
          <w:lang w:val="en-US"/>
        </w:rPr>
        <w:tab/>
      </w:r>
      <w:r w:rsidR="00D05760">
        <w:rPr>
          <w:rFonts w:ascii="Times New Roman" w:eastAsia="+mn-ea" w:hAnsi="Times New Roman"/>
          <w:bCs/>
          <w:iCs/>
          <w:noProof/>
          <w:color w:val="auto"/>
          <w:kern w:val="24"/>
          <w:sz w:val="28"/>
          <w:szCs w:val="32"/>
          <w:lang w:val="en-US"/>
        </w:rPr>
        <w:tab/>
      </w:r>
    </w:p>
    <w:p w:rsidR="00D05760" w:rsidRDefault="00D05760" w:rsidP="00D05760">
      <w:pPr>
        <w:spacing w:before="0" w:after="0" w:line="276" w:lineRule="auto"/>
        <w:ind w:left="2" w:firstLine="1"/>
        <w:rPr>
          <w:rFonts w:ascii="Times New Roman" w:eastAsia="+mn-ea" w:hAnsi="Times New Roman"/>
          <w:b/>
          <w:iCs/>
          <w:noProof/>
          <w:color w:val="auto"/>
          <w:kern w:val="24"/>
          <w:sz w:val="28"/>
          <w:szCs w:val="32"/>
          <w:lang w:val="en-US"/>
        </w:rPr>
      </w:pPr>
    </w:p>
    <w:p w:rsidR="00CD0990" w:rsidRPr="00CD0990" w:rsidRDefault="00D05760" w:rsidP="00D05760">
      <w:pPr>
        <w:spacing w:before="0" w:after="0" w:line="276" w:lineRule="auto"/>
        <w:ind w:left="5" w:firstLine="1"/>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CD0990" w:rsidRPr="00D05760">
        <w:rPr>
          <w:rFonts w:ascii="Times New Roman" w:eastAsia="+mn-ea" w:hAnsi="Times New Roman"/>
          <w:b/>
          <w:iCs/>
          <w:noProof/>
          <w:color w:val="auto"/>
          <w:kern w:val="24"/>
          <w:sz w:val="28"/>
          <w:szCs w:val="32"/>
          <w:lang w:val="en-US"/>
        </w:rPr>
        <w:t>Who Uses it:</w:t>
      </w:r>
      <w:r w:rsidR="00CD0990" w:rsidRPr="00CD0990">
        <w:rPr>
          <w:rFonts w:ascii="Times New Roman" w:eastAsia="+mn-ea" w:hAnsi="Times New Roman"/>
          <w:bCs/>
          <w:iCs/>
          <w:noProof/>
          <w:color w:val="auto"/>
          <w:kern w:val="24"/>
          <w:sz w:val="28"/>
          <w:szCs w:val="32"/>
          <w:lang w:val="en-US"/>
        </w:rPr>
        <w:t xml:space="preserve"> Dutch-Bangla Bank (Bangladesh), MTN Money (Uganda); M-PESA (Kenya &amp; Tanzania)</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D05760">
        <w:rPr>
          <w:rFonts w:ascii="Times New Roman" w:eastAsia="+mn-ea" w:hAnsi="Times New Roman"/>
          <w:b/>
          <w:iCs/>
          <w:noProof/>
          <w:color w:val="auto"/>
          <w:kern w:val="24"/>
          <w:sz w:val="28"/>
          <w:szCs w:val="32"/>
          <w:lang w:val="en-US"/>
        </w:rPr>
        <w:t>Pros:</w:t>
      </w:r>
      <w:r w:rsidR="00CD0990" w:rsidRPr="00CD0990">
        <w:rPr>
          <w:rFonts w:ascii="Times New Roman" w:eastAsia="+mn-ea" w:hAnsi="Times New Roman"/>
          <w:bCs/>
          <w:iCs/>
          <w:noProof/>
          <w:color w:val="auto"/>
          <w:kern w:val="24"/>
          <w:sz w:val="28"/>
          <w:szCs w:val="32"/>
          <w:lang w:val="en-US"/>
        </w:rPr>
        <w:t xml:space="preserve"> With this hybrid model, providers can more incisively choose between quality and quantities of agents in different </w:t>
      </w:r>
      <w:r>
        <w:rPr>
          <w:rFonts w:ascii="Times New Roman" w:eastAsia="+mn-ea" w:hAnsi="Times New Roman"/>
          <w:bCs/>
          <w:iCs/>
          <w:noProof/>
          <w:color w:val="auto"/>
          <w:kern w:val="24"/>
          <w:sz w:val="28"/>
          <w:szCs w:val="32"/>
          <w:lang w:val="en-US"/>
        </w:rPr>
        <w:t xml:space="preserv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sub-areas of a country.  They can also easily create centres of excellence, where customers can go when they know they </w:t>
      </w:r>
      <w:r>
        <w:rPr>
          <w:rFonts w:ascii="Times New Roman" w:eastAsia="+mn-ea" w:hAnsi="Times New Roman"/>
          <w:bCs/>
          <w:iCs/>
          <w:noProof/>
          <w:color w:val="auto"/>
          <w:kern w:val="24"/>
          <w:sz w:val="28"/>
          <w:szCs w:val="32"/>
          <w:lang w:val="en-US"/>
        </w:rPr>
        <w:t xml:space="preserve">   </w:t>
      </w:r>
    </w:p>
    <w:p w:rsidR="003C533B" w:rsidRDefault="008D0A35" w:rsidP="003C533B">
      <w:pPr>
        <w:spacing w:before="0" w:after="0" w:line="276" w:lineRule="auto"/>
        <w:ind w:left="2"/>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need to make a big transaction or do a reversal, and where agents can </w:t>
      </w:r>
      <w:r w:rsidR="003C533B">
        <w:rPr>
          <w:rFonts w:ascii="Times New Roman" w:eastAsia="+mn-ea" w:hAnsi="Times New Roman"/>
          <w:bCs/>
          <w:iCs/>
          <w:noProof/>
          <w:color w:val="auto"/>
          <w:kern w:val="24"/>
          <w:sz w:val="28"/>
          <w:szCs w:val="32"/>
          <w:lang w:val="en-US"/>
        </w:rPr>
        <w:t>get answers to their</w:t>
      </w:r>
      <w:r w:rsidR="00CD0990" w:rsidRPr="00CD0990">
        <w:rPr>
          <w:rFonts w:ascii="Times New Roman" w:eastAsia="+mn-ea" w:hAnsi="Times New Roman"/>
          <w:bCs/>
          <w:iCs/>
          <w:noProof/>
          <w:color w:val="auto"/>
          <w:kern w:val="24"/>
          <w:sz w:val="28"/>
          <w:szCs w:val="32"/>
          <w:lang w:val="en-US"/>
        </w:rPr>
        <w:t xml:space="preserve"> questions, or to do some </w:t>
      </w:r>
      <w:r w:rsidR="003C533B">
        <w:rPr>
          <w:rFonts w:ascii="Times New Roman" w:eastAsia="+mn-ea" w:hAnsi="Times New Roman"/>
          <w:bCs/>
          <w:iCs/>
          <w:noProof/>
          <w:color w:val="auto"/>
          <w:kern w:val="24"/>
          <w:sz w:val="28"/>
          <w:szCs w:val="32"/>
          <w:lang w:val="en-US"/>
        </w:rPr>
        <w:t xml:space="preserve">    </w:t>
      </w:r>
    </w:p>
    <w:p w:rsidR="00CD0990" w:rsidRPr="00CD0990" w:rsidRDefault="003C533B" w:rsidP="003C533B">
      <w:pPr>
        <w:spacing w:before="0" w:after="0" w:line="276" w:lineRule="auto"/>
        <w:ind w:left="2"/>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operational tasks like rebalance.</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D05760">
        <w:rPr>
          <w:rFonts w:ascii="Times New Roman" w:eastAsia="+mn-ea" w:hAnsi="Times New Roman"/>
          <w:b/>
          <w:iCs/>
          <w:noProof/>
          <w:color w:val="auto"/>
          <w:kern w:val="24"/>
          <w:sz w:val="28"/>
          <w:szCs w:val="32"/>
          <w:lang w:val="en-US"/>
        </w:rPr>
        <w:t>Cons:</w:t>
      </w:r>
      <w:r w:rsidR="00CD0990" w:rsidRPr="00CD0990">
        <w:rPr>
          <w:rFonts w:ascii="Times New Roman" w:eastAsia="+mn-ea" w:hAnsi="Times New Roman"/>
          <w:bCs/>
          <w:iCs/>
          <w:noProof/>
          <w:color w:val="auto"/>
          <w:kern w:val="24"/>
          <w:sz w:val="28"/>
          <w:szCs w:val="32"/>
          <w:lang w:val="en-US"/>
        </w:rPr>
        <w:t xml:space="preserve">  It is much harder to clearly define roles and responsibilities so that all operations are covered, yet nothing is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unnecessarily redundant.  Further, there will likely be different reward systems and KPIs which will have be aligned and </w:t>
      </w:r>
      <w:r>
        <w:rPr>
          <w:rFonts w:ascii="Times New Roman" w:eastAsia="+mn-ea" w:hAnsi="Times New Roman"/>
          <w:bCs/>
          <w:iCs/>
          <w:noProof/>
          <w:color w:val="auto"/>
          <w:kern w:val="24"/>
          <w:sz w:val="28"/>
          <w:szCs w:val="32"/>
          <w:lang w:val="en-US"/>
        </w:rPr>
        <w:t xml:space="preserve"> </w:t>
      </w:r>
    </w:p>
    <w:p w:rsidR="00CD0990" w:rsidRPr="00CD0990" w:rsidRDefault="008D0A35" w:rsidP="00D0576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managed with sophistication.</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The matrix model is suitable for those with a sophisticated head office that can run complex management systems and </w:t>
      </w:r>
      <w:r>
        <w:rPr>
          <w:rFonts w:ascii="Times New Roman" w:eastAsia="+mn-ea" w:hAnsi="Times New Roman"/>
          <w:bCs/>
          <w:iCs/>
          <w:noProof/>
          <w:color w:val="auto"/>
          <w:kern w:val="24"/>
          <w:sz w:val="28"/>
          <w:szCs w:val="32"/>
          <w:lang w:val="en-US"/>
        </w:rPr>
        <w:t xml:space="preserv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are planning to offer an array of sophisticated products to different demographics and need a maximum amount of </w:t>
      </w:r>
      <w:r>
        <w:rPr>
          <w:rFonts w:ascii="Times New Roman" w:eastAsia="+mn-ea" w:hAnsi="Times New Roman"/>
          <w:bCs/>
          <w:iCs/>
          <w:noProof/>
          <w:color w:val="auto"/>
          <w:kern w:val="24"/>
          <w:sz w:val="28"/>
          <w:szCs w:val="32"/>
          <w:lang w:val="en-US"/>
        </w:rPr>
        <w:t xml:space="preserv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flexibility in their management model.  It is also used in embryonic stages of development where the provider is not sure </w:t>
      </w:r>
      <w:r>
        <w:rPr>
          <w:rFonts w:ascii="Times New Roman" w:eastAsia="+mn-ea" w:hAnsi="Times New Roman"/>
          <w:bCs/>
          <w:iCs/>
          <w:noProof/>
          <w:color w:val="auto"/>
          <w:kern w:val="24"/>
          <w:sz w:val="28"/>
          <w:szCs w:val="32"/>
          <w:lang w:val="en-US"/>
        </w:rPr>
        <w:t xml:space="preserve">  </w:t>
      </w:r>
    </w:p>
    <w:p w:rsidR="00CD0990" w:rsidRPr="00CD0990" w:rsidRDefault="008D0A35" w:rsidP="00D0576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yet which model to choose and so tries a little of the top two.</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p>
    <w:p w:rsidR="008D0A35" w:rsidRDefault="008D0A35" w:rsidP="008D0A35">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Needless to say, all the models have their own sets of benefits as well as challenges. </w:t>
      </w:r>
      <w:r>
        <w:rPr>
          <w:rFonts w:ascii="Times New Roman" w:eastAsia="+mn-ea" w:hAnsi="Times New Roman"/>
          <w:bCs/>
          <w:iCs/>
          <w:noProof/>
          <w:color w:val="auto"/>
          <w:kern w:val="24"/>
          <w:sz w:val="28"/>
          <w:szCs w:val="32"/>
          <w:lang w:val="en-US"/>
        </w:rPr>
        <w:t>T</w:t>
      </w:r>
      <w:r w:rsidR="00CD0990" w:rsidRPr="00CD0990">
        <w:rPr>
          <w:rFonts w:ascii="Times New Roman" w:eastAsia="+mn-ea" w:hAnsi="Times New Roman"/>
          <w:bCs/>
          <w:iCs/>
          <w:noProof/>
          <w:color w:val="auto"/>
          <w:kern w:val="24"/>
          <w:sz w:val="28"/>
          <w:szCs w:val="32"/>
          <w:lang w:val="en-US"/>
        </w:rPr>
        <w:t xml:space="preserve">he Matrix Hierarchy Model </w:t>
      </w:r>
      <w:r>
        <w:rPr>
          <w:rFonts w:ascii="Times New Roman" w:eastAsia="+mn-ea" w:hAnsi="Times New Roman"/>
          <w:bCs/>
          <w:iCs/>
          <w:noProof/>
          <w:color w:val="auto"/>
          <w:kern w:val="24"/>
          <w:sz w:val="28"/>
          <w:szCs w:val="32"/>
          <w:lang w:val="en-US"/>
        </w:rPr>
        <w:t xml:space="preserve">is  </w:t>
      </w:r>
    </w:p>
    <w:p w:rsidR="008D0A35" w:rsidRDefault="008D0A35" w:rsidP="008D0A35">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recommended </w:t>
      </w:r>
      <w:r w:rsidR="00CD0990" w:rsidRPr="00CD0990">
        <w:rPr>
          <w:rFonts w:ascii="Times New Roman" w:eastAsia="+mn-ea" w:hAnsi="Times New Roman"/>
          <w:bCs/>
          <w:iCs/>
          <w:noProof/>
          <w:color w:val="auto"/>
          <w:kern w:val="24"/>
          <w:sz w:val="28"/>
          <w:szCs w:val="32"/>
          <w:lang w:val="en-US"/>
        </w:rPr>
        <w:t xml:space="preserve">in the initial stages of the agent network roll-out, and then consider introducing other models </w:t>
      </w:r>
      <w:r>
        <w:rPr>
          <w:rFonts w:ascii="Times New Roman" w:eastAsia="+mn-ea" w:hAnsi="Times New Roman"/>
          <w:bCs/>
          <w:iCs/>
          <w:noProof/>
          <w:color w:val="auto"/>
          <w:kern w:val="24"/>
          <w:sz w:val="28"/>
          <w:szCs w:val="32"/>
          <w:lang w:val="en-US"/>
        </w:rPr>
        <w:t xml:space="preserve">  </w:t>
      </w:r>
    </w:p>
    <w:p w:rsidR="00CD0990" w:rsidRPr="00CD0990" w:rsidRDefault="008D0A35" w:rsidP="00D0576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progressively, if need be. It provides service providers with the benefit of ‘having their cake and eating it’!</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Whichever the model providers pick, arriving at that decision quickly is quite critical. The benefit of determining the </w:t>
      </w:r>
      <w:r>
        <w:rPr>
          <w:rFonts w:ascii="Times New Roman" w:eastAsia="+mn-ea" w:hAnsi="Times New Roman"/>
          <w:bCs/>
          <w:iCs/>
          <w:noProof/>
          <w:color w:val="auto"/>
          <w:kern w:val="24"/>
          <w:sz w:val="28"/>
          <w:szCs w:val="32"/>
          <w:lang w:val="en-US"/>
        </w:rPr>
        <w:t xml:space="preserv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9F7F9E">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agent hierarchy model early is that it has a direct correlation to the agent reward structure, taking into consideration the </w:t>
      </w:r>
    </w:p>
    <w:p w:rsidR="008D0A35" w:rsidRDefault="008D0A35" w:rsidP="00CD099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9F7F9E">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 xml:space="preserve">various intermediaries in the </w:t>
      </w:r>
      <w:r>
        <w:rPr>
          <w:rFonts w:ascii="Times New Roman" w:eastAsia="+mn-ea" w:hAnsi="Times New Roman"/>
          <w:bCs/>
          <w:iCs/>
          <w:noProof/>
          <w:color w:val="auto"/>
          <w:kern w:val="24"/>
          <w:sz w:val="28"/>
          <w:szCs w:val="32"/>
          <w:lang w:val="en-US"/>
        </w:rPr>
        <w:t>eco-system</w:t>
      </w:r>
      <w:r w:rsidR="00CD0990" w:rsidRPr="00CD0990">
        <w:rPr>
          <w:rFonts w:ascii="Times New Roman" w:eastAsia="+mn-ea" w:hAnsi="Times New Roman"/>
          <w:bCs/>
          <w:iCs/>
          <w:noProof/>
          <w:color w:val="auto"/>
          <w:kern w:val="24"/>
          <w:sz w:val="28"/>
          <w:szCs w:val="32"/>
          <w:lang w:val="en-US"/>
        </w:rPr>
        <w:t xml:space="preserve">. By extension, the model adopted has the potential to influence all aspects of the </w:t>
      </w:r>
      <w:r>
        <w:rPr>
          <w:rFonts w:ascii="Times New Roman" w:eastAsia="+mn-ea" w:hAnsi="Times New Roman"/>
          <w:bCs/>
          <w:iCs/>
          <w:noProof/>
          <w:color w:val="auto"/>
          <w:kern w:val="24"/>
          <w:sz w:val="28"/>
          <w:szCs w:val="32"/>
          <w:lang w:val="en-US"/>
        </w:rPr>
        <w:t xml:space="preserve"> </w:t>
      </w:r>
    </w:p>
    <w:p w:rsidR="00CD0990" w:rsidRDefault="008D0A35" w:rsidP="00D0576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9F7F9E">
        <w:rPr>
          <w:rFonts w:ascii="Times New Roman" w:eastAsia="+mn-ea" w:hAnsi="Times New Roman"/>
          <w:bCs/>
          <w:iCs/>
          <w:noProof/>
          <w:color w:val="auto"/>
          <w:kern w:val="24"/>
          <w:sz w:val="28"/>
          <w:szCs w:val="32"/>
          <w:lang w:val="en-US"/>
        </w:rPr>
        <w:t xml:space="preserve"> </w:t>
      </w:r>
      <w:r w:rsidR="00CD0990" w:rsidRPr="00CD0990">
        <w:rPr>
          <w:rFonts w:ascii="Times New Roman" w:eastAsia="+mn-ea" w:hAnsi="Times New Roman"/>
          <w:bCs/>
          <w:iCs/>
          <w:noProof/>
          <w:color w:val="auto"/>
          <w:kern w:val="24"/>
          <w:sz w:val="28"/>
          <w:szCs w:val="32"/>
          <w:lang w:val="en-US"/>
        </w:rPr>
        <w:t>business, including but not limited to strategic planning, pricing, process design, user interface, product attributes etc.</w:t>
      </w:r>
    </w:p>
    <w:p w:rsidR="00D05760" w:rsidRPr="00ED3D72" w:rsidRDefault="00D05760" w:rsidP="00D05760">
      <w:pPr>
        <w:spacing w:before="0" w:after="0" w:line="276" w:lineRule="auto"/>
        <w:ind w:left="1"/>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Pr="004449E4">
        <w:rPr>
          <w:rFonts w:ascii="Times New Roman" w:eastAsia="+mn-ea" w:hAnsi="Times New Roman"/>
          <w:b/>
          <w:iCs/>
          <w:noProof/>
          <w:color w:val="auto"/>
          <w:kern w:val="24"/>
          <w:sz w:val="28"/>
          <w:szCs w:val="32"/>
          <w:lang w:val="en-US"/>
        </w:rPr>
        <w:t>Stakeholder Commission/ Revenue Management</w:t>
      </w:r>
      <w:r>
        <w:rPr>
          <w:rFonts w:ascii="Times New Roman" w:eastAsia="+mn-ea" w:hAnsi="Times New Roman"/>
          <w:b/>
          <w:iCs/>
          <w:noProof/>
          <w:color w:val="auto"/>
          <w:kern w:val="24"/>
          <w:sz w:val="28"/>
          <w:szCs w:val="32"/>
          <w:lang w:val="en-US"/>
        </w:rPr>
        <w:t xml:space="preserve"> </w:t>
      </w:r>
      <w:r w:rsidRPr="00ED3D72">
        <w:rPr>
          <w:rFonts w:ascii="Times New Roman" w:eastAsia="+mn-ea" w:hAnsi="Times New Roman"/>
          <w:bCs/>
          <w:iCs/>
          <w:noProof/>
          <w:color w:val="auto"/>
          <w:kern w:val="24"/>
          <w:sz w:val="28"/>
          <w:szCs w:val="32"/>
          <w:lang w:val="en-US"/>
        </w:rPr>
        <w:t xml:space="preserve">for the Matrix model requires adopting both the commission    </w:t>
      </w:r>
    </w:p>
    <w:p w:rsidR="00D05760" w:rsidRPr="00D05760" w:rsidRDefault="00D05760" w:rsidP="00D05760">
      <w:pPr>
        <w:spacing w:before="0" w:after="0" w:line="276" w:lineRule="auto"/>
        <w:ind w:left="1"/>
        <w:rPr>
          <w:rFonts w:ascii="Times New Roman" w:eastAsia="+mn-ea" w:hAnsi="Times New Roman"/>
          <w:bCs/>
          <w:iCs/>
          <w:noProof/>
          <w:color w:val="auto"/>
          <w:kern w:val="24"/>
          <w:sz w:val="28"/>
          <w:szCs w:val="32"/>
          <w:lang w:val="en-US"/>
        </w:rPr>
      </w:pPr>
      <w:r w:rsidRPr="00ED3D72">
        <w:rPr>
          <w:rFonts w:ascii="Times New Roman" w:eastAsia="+mn-ea" w:hAnsi="Times New Roman"/>
          <w:bCs/>
          <w:iCs/>
          <w:noProof/>
          <w:color w:val="auto"/>
          <w:kern w:val="24"/>
          <w:sz w:val="28"/>
          <w:szCs w:val="32"/>
          <w:lang w:val="en-US"/>
        </w:rPr>
        <w:t xml:space="preserve">   structure for direct agent model as well as for the master agent. </w:t>
      </w:r>
    </w:p>
    <w:p w:rsidR="00CD0990" w:rsidRPr="00ED3D72" w:rsidRDefault="00CD0990" w:rsidP="009F7F9E">
      <w:pPr>
        <w:spacing w:before="0" w:after="0" w:line="276" w:lineRule="auto"/>
        <w:rPr>
          <w:rFonts w:ascii="Times New Roman" w:eastAsia="+mn-ea" w:hAnsi="Times New Roman"/>
          <w:bCs/>
          <w:iCs/>
          <w:noProof/>
          <w:color w:val="auto"/>
          <w:kern w:val="24"/>
          <w:sz w:val="28"/>
          <w:szCs w:val="32"/>
          <w:lang w:val="en-US"/>
        </w:rPr>
      </w:pPr>
    </w:p>
    <w:p w:rsidR="009560B2" w:rsidRPr="009F7F9E" w:rsidRDefault="00F46868" w:rsidP="00307D21">
      <w:pPr>
        <w:numPr>
          <w:ilvl w:val="0"/>
          <w:numId w:val="46"/>
        </w:numPr>
        <w:spacing w:before="0" w:after="0" w:line="276" w:lineRule="auto"/>
        <w:rPr>
          <w:rFonts w:ascii="Times New Roman" w:eastAsia="+mn-ea" w:hAnsi="Times New Roman"/>
          <w:bCs/>
          <w:iCs/>
          <w:noProof/>
          <w:color w:val="auto"/>
          <w:kern w:val="24"/>
          <w:sz w:val="28"/>
          <w:szCs w:val="32"/>
        </w:rPr>
      </w:pPr>
      <w:r w:rsidRPr="009F7F9E">
        <w:rPr>
          <w:rFonts w:ascii="Times New Roman" w:eastAsia="+mn-ea" w:hAnsi="Times New Roman"/>
          <w:b/>
          <w:bCs/>
          <w:iCs/>
          <w:noProof/>
          <w:color w:val="auto"/>
          <w:kern w:val="24"/>
          <w:sz w:val="28"/>
          <w:szCs w:val="32"/>
          <w:lang w:val="en-US"/>
        </w:rPr>
        <w:t>Super Agents</w:t>
      </w:r>
      <w:r w:rsidRPr="009F7F9E">
        <w:rPr>
          <w:rFonts w:ascii="Times New Roman" w:eastAsia="+mn-ea" w:hAnsi="Times New Roman"/>
          <w:iCs/>
          <w:noProof/>
          <w:color w:val="auto"/>
          <w:kern w:val="24"/>
          <w:sz w:val="28"/>
          <w:szCs w:val="32"/>
          <w:lang w:val="en-US"/>
        </w:rPr>
        <w:t xml:space="preserve"> </w:t>
      </w:r>
      <w:r w:rsidR="009560B2" w:rsidRPr="009F7F9E">
        <w:rPr>
          <w:rFonts w:ascii="Times New Roman" w:eastAsia="+mn-ea" w:hAnsi="Times New Roman"/>
          <w:iCs/>
          <w:noProof/>
          <w:color w:val="auto"/>
          <w:kern w:val="24"/>
          <w:sz w:val="28"/>
          <w:szCs w:val="32"/>
          <w:lang w:val="en-US"/>
        </w:rPr>
        <w:t xml:space="preserve">in most non-complicated markets are used </w:t>
      </w:r>
      <w:r w:rsidR="003C533B">
        <w:rPr>
          <w:rFonts w:ascii="Times New Roman" w:eastAsia="+mn-ea" w:hAnsi="Times New Roman"/>
          <w:iCs/>
          <w:noProof/>
          <w:color w:val="auto"/>
          <w:kern w:val="24"/>
          <w:sz w:val="28"/>
          <w:szCs w:val="32"/>
          <w:lang w:val="en-US"/>
        </w:rPr>
        <w:t xml:space="preserve">as </w:t>
      </w:r>
      <w:r w:rsidR="009560B2" w:rsidRPr="009F7F9E">
        <w:rPr>
          <w:rFonts w:ascii="Times New Roman" w:eastAsia="+mn-ea" w:hAnsi="Times New Roman"/>
          <w:iCs/>
          <w:noProof/>
          <w:color w:val="auto"/>
          <w:kern w:val="24"/>
          <w:sz w:val="28"/>
          <w:szCs w:val="32"/>
          <w:lang w:val="en-US"/>
        </w:rPr>
        <w:t>agent rebalancing p</w:t>
      </w:r>
      <w:r w:rsidR="003C533B">
        <w:rPr>
          <w:rFonts w:ascii="Times New Roman" w:eastAsia="+mn-ea" w:hAnsi="Times New Roman"/>
          <w:iCs/>
          <w:noProof/>
          <w:color w:val="auto"/>
          <w:kern w:val="24"/>
          <w:sz w:val="28"/>
          <w:szCs w:val="32"/>
          <w:lang w:val="en-US"/>
        </w:rPr>
        <w:t>oint</w:t>
      </w:r>
      <w:r w:rsidR="009560B2" w:rsidRPr="009F7F9E">
        <w:rPr>
          <w:rFonts w:ascii="Times New Roman" w:eastAsia="+mn-ea" w:hAnsi="Times New Roman"/>
          <w:iCs/>
          <w:noProof/>
          <w:color w:val="auto"/>
          <w:kern w:val="24"/>
          <w:sz w:val="28"/>
          <w:szCs w:val="32"/>
          <w:lang w:val="en-US"/>
        </w:rPr>
        <w:t>s and they do not get involved with agent</w:t>
      </w:r>
      <w:r w:rsidR="009F7F9E">
        <w:rPr>
          <w:rFonts w:ascii="Times New Roman" w:eastAsia="+mn-ea" w:hAnsi="Times New Roman"/>
          <w:iCs/>
          <w:noProof/>
          <w:color w:val="auto"/>
          <w:kern w:val="24"/>
          <w:sz w:val="28"/>
          <w:szCs w:val="32"/>
          <w:lang w:val="en-US"/>
        </w:rPr>
        <w:t xml:space="preserve"> network</w:t>
      </w:r>
      <w:r w:rsidR="009560B2" w:rsidRPr="009F7F9E">
        <w:rPr>
          <w:rFonts w:ascii="Times New Roman" w:eastAsia="+mn-ea" w:hAnsi="Times New Roman"/>
          <w:iCs/>
          <w:noProof/>
          <w:color w:val="auto"/>
          <w:kern w:val="24"/>
          <w:sz w:val="28"/>
          <w:szCs w:val="32"/>
          <w:lang w:val="en-US"/>
        </w:rPr>
        <w:t xml:space="preserve"> operational issues like master agents. At the start of the DFS ecosystem, telecoms used banks as super agents because of their financial muscles. Right now banks are hand picking potential </w:t>
      </w:r>
      <w:r w:rsidR="003C533B">
        <w:rPr>
          <w:rFonts w:ascii="Times New Roman" w:eastAsia="+mn-ea" w:hAnsi="Times New Roman"/>
          <w:iCs/>
          <w:noProof/>
          <w:color w:val="auto"/>
          <w:kern w:val="24"/>
          <w:sz w:val="28"/>
          <w:szCs w:val="32"/>
          <w:lang w:val="en-US"/>
        </w:rPr>
        <w:t xml:space="preserve">commercial businesses </w:t>
      </w:r>
      <w:r w:rsidR="009560B2" w:rsidRPr="009F7F9E">
        <w:rPr>
          <w:rFonts w:ascii="Times New Roman" w:eastAsia="+mn-ea" w:hAnsi="Times New Roman"/>
          <w:iCs/>
          <w:noProof/>
          <w:color w:val="auto"/>
          <w:kern w:val="24"/>
          <w:sz w:val="28"/>
          <w:szCs w:val="32"/>
          <w:lang w:val="en-US"/>
        </w:rPr>
        <w:t xml:space="preserve">from the pool of experienced </w:t>
      </w:r>
      <w:r w:rsidR="009F7F9E">
        <w:rPr>
          <w:rFonts w:ascii="Times New Roman" w:eastAsia="+mn-ea" w:hAnsi="Times New Roman"/>
          <w:iCs/>
          <w:noProof/>
          <w:color w:val="auto"/>
          <w:kern w:val="24"/>
          <w:sz w:val="28"/>
          <w:szCs w:val="32"/>
          <w:lang w:val="en-US"/>
        </w:rPr>
        <w:t xml:space="preserve">and well capitalised </w:t>
      </w:r>
      <w:r w:rsidR="009560B2" w:rsidRPr="009F7F9E">
        <w:rPr>
          <w:rFonts w:ascii="Times New Roman" w:eastAsia="+mn-ea" w:hAnsi="Times New Roman"/>
          <w:iCs/>
          <w:noProof/>
          <w:color w:val="auto"/>
          <w:kern w:val="24"/>
          <w:sz w:val="28"/>
          <w:szCs w:val="32"/>
          <w:lang w:val="en-US"/>
        </w:rPr>
        <w:t>retailers to serve as their super agents.</w:t>
      </w:r>
      <w:r w:rsidR="009560B2" w:rsidRPr="009F7F9E">
        <w:rPr>
          <w:rFonts w:ascii="Times New Roman" w:eastAsia="+mn-ea" w:hAnsi="Times New Roman"/>
          <w:b/>
          <w:bCs/>
          <w:iCs/>
          <w:noProof/>
          <w:color w:val="auto"/>
          <w:kern w:val="24"/>
          <w:sz w:val="28"/>
          <w:szCs w:val="32"/>
          <w:lang w:val="en-US"/>
        </w:rPr>
        <w:t xml:space="preserve"> </w:t>
      </w:r>
    </w:p>
    <w:p w:rsidR="009F7F9E" w:rsidRDefault="009560B2" w:rsidP="00AA450C">
      <w:pPr>
        <w:spacing w:before="0" w:after="0" w:line="276" w:lineRule="auto"/>
        <w:ind w:left="360"/>
        <w:rPr>
          <w:rFonts w:ascii="Times New Roman" w:eastAsia="+mn-ea" w:hAnsi="Times New Roman"/>
          <w:b/>
          <w:iCs/>
          <w:noProof/>
          <w:color w:val="auto"/>
          <w:kern w:val="24"/>
          <w:sz w:val="28"/>
          <w:szCs w:val="32"/>
          <w:lang w:val="en-US"/>
        </w:rPr>
      </w:pPr>
      <w:r w:rsidRPr="009F7F9E">
        <w:rPr>
          <w:rFonts w:ascii="Times New Roman" w:eastAsia="+mn-ea" w:hAnsi="Times New Roman"/>
          <w:bCs/>
          <w:iCs/>
          <w:noProof/>
          <w:color w:val="auto"/>
          <w:kern w:val="24"/>
          <w:sz w:val="28"/>
          <w:szCs w:val="32"/>
          <w:lang w:val="en-US"/>
        </w:rPr>
        <w:t xml:space="preserve">     </w:t>
      </w:r>
    </w:p>
    <w:p w:rsidR="0003628D" w:rsidRDefault="00AA450C" w:rsidP="0003628D">
      <w:pPr>
        <w:spacing w:before="0" w:after="0" w:line="276" w:lineRule="auto"/>
        <w:ind w:left="3" w:firstLine="1"/>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sidR="009F7F9E" w:rsidRPr="004449E4">
        <w:rPr>
          <w:rFonts w:ascii="Times New Roman" w:eastAsia="+mn-ea" w:hAnsi="Times New Roman"/>
          <w:b/>
          <w:iCs/>
          <w:noProof/>
          <w:color w:val="auto"/>
          <w:kern w:val="24"/>
          <w:sz w:val="28"/>
          <w:szCs w:val="32"/>
          <w:lang w:val="en-US"/>
        </w:rPr>
        <w:t>Stakeholder Commission/ Revenue Management</w:t>
      </w:r>
      <w:r w:rsidR="003C533B">
        <w:rPr>
          <w:rFonts w:ascii="Times New Roman" w:eastAsia="+mn-ea" w:hAnsi="Times New Roman"/>
          <w:b/>
          <w:iCs/>
          <w:noProof/>
          <w:color w:val="auto"/>
          <w:kern w:val="24"/>
          <w:sz w:val="28"/>
          <w:szCs w:val="32"/>
          <w:lang w:val="en-US"/>
        </w:rPr>
        <w:t>:</w:t>
      </w:r>
      <w:r w:rsidR="009F7F9E">
        <w:rPr>
          <w:rFonts w:ascii="Times New Roman" w:eastAsia="+mn-ea" w:hAnsi="Times New Roman"/>
          <w:b/>
          <w:iCs/>
          <w:noProof/>
          <w:color w:val="auto"/>
          <w:kern w:val="24"/>
          <w:sz w:val="28"/>
          <w:szCs w:val="32"/>
          <w:lang w:val="en-US"/>
        </w:rPr>
        <w:t xml:space="preserve"> </w:t>
      </w:r>
      <w:r w:rsidR="0003628D" w:rsidRPr="0003628D">
        <w:rPr>
          <w:rFonts w:ascii="Times New Roman" w:eastAsia="+mn-ea" w:hAnsi="Times New Roman"/>
          <w:bCs/>
          <w:iCs/>
          <w:noProof/>
          <w:color w:val="auto"/>
          <w:kern w:val="24"/>
          <w:sz w:val="28"/>
          <w:szCs w:val="32"/>
          <w:lang w:val="en-US"/>
        </w:rPr>
        <w:t xml:space="preserve">Commission for </w:t>
      </w:r>
      <w:r w:rsidR="003C533B">
        <w:rPr>
          <w:rFonts w:ascii="Times New Roman" w:eastAsia="+mn-ea" w:hAnsi="Times New Roman"/>
          <w:bCs/>
          <w:iCs/>
          <w:noProof/>
          <w:color w:val="auto"/>
          <w:kern w:val="24"/>
          <w:sz w:val="28"/>
          <w:szCs w:val="32"/>
          <w:lang w:val="en-US"/>
        </w:rPr>
        <w:t xml:space="preserve">the </w:t>
      </w:r>
      <w:r w:rsidR="009F7F9E">
        <w:rPr>
          <w:rFonts w:ascii="Times New Roman" w:eastAsia="+mn-ea" w:hAnsi="Times New Roman"/>
          <w:bCs/>
          <w:iCs/>
          <w:noProof/>
          <w:color w:val="auto"/>
          <w:kern w:val="24"/>
          <w:sz w:val="28"/>
          <w:szCs w:val="32"/>
          <w:lang w:val="en-US"/>
        </w:rPr>
        <w:t>Super</w:t>
      </w:r>
      <w:r w:rsidR="009F7F9E" w:rsidRPr="00ED3D72">
        <w:rPr>
          <w:rFonts w:ascii="Times New Roman" w:eastAsia="+mn-ea" w:hAnsi="Times New Roman"/>
          <w:bCs/>
          <w:iCs/>
          <w:noProof/>
          <w:color w:val="auto"/>
          <w:kern w:val="24"/>
          <w:sz w:val="28"/>
          <w:szCs w:val="32"/>
          <w:lang w:val="en-US"/>
        </w:rPr>
        <w:t xml:space="preserve"> </w:t>
      </w:r>
      <w:r>
        <w:rPr>
          <w:rFonts w:ascii="Times New Roman" w:eastAsia="+mn-ea" w:hAnsi="Times New Roman"/>
          <w:bCs/>
          <w:iCs/>
          <w:noProof/>
          <w:color w:val="auto"/>
          <w:kern w:val="24"/>
          <w:sz w:val="28"/>
          <w:szCs w:val="32"/>
          <w:lang w:val="en-US"/>
        </w:rPr>
        <w:t xml:space="preserve">Agent </w:t>
      </w:r>
      <w:r w:rsidR="009F7F9E" w:rsidRPr="00ED3D72">
        <w:rPr>
          <w:rFonts w:ascii="Times New Roman" w:eastAsia="+mn-ea" w:hAnsi="Times New Roman"/>
          <w:bCs/>
          <w:iCs/>
          <w:noProof/>
          <w:color w:val="auto"/>
          <w:kern w:val="24"/>
          <w:sz w:val="28"/>
          <w:szCs w:val="32"/>
          <w:lang w:val="en-US"/>
        </w:rPr>
        <w:t>model</w:t>
      </w:r>
      <w:r w:rsidR="003C533B">
        <w:rPr>
          <w:rFonts w:ascii="Times New Roman" w:eastAsia="+mn-ea" w:hAnsi="Times New Roman"/>
          <w:bCs/>
          <w:iCs/>
          <w:noProof/>
          <w:color w:val="auto"/>
          <w:kern w:val="24"/>
          <w:sz w:val="28"/>
          <w:szCs w:val="32"/>
          <w:lang w:val="en-US"/>
        </w:rPr>
        <w:t xml:space="preserve"> </w:t>
      </w:r>
      <w:r>
        <w:rPr>
          <w:rFonts w:ascii="Times New Roman" w:eastAsia="+mn-ea" w:hAnsi="Times New Roman"/>
          <w:bCs/>
          <w:iCs/>
          <w:noProof/>
          <w:color w:val="auto"/>
          <w:kern w:val="24"/>
          <w:sz w:val="28"/>
          <w:szCs w:val="32"/>
          <w:lang w:val="en-US"/>
        </w:rPr>
        <w:t>come</w:t>
      </w:r>
      <w:r w:rsidR="0003628D">
        <w:rPr>
          <w:rFonts w:ascii="Times New Roman" w:eastAsia="+mn-ea" w:hAnsi="Times New Roman"/>
          <w:bCs/>
          <w:iCs/>
          <w:noProof/>
          <w:color w:val="auto"/>
          <w:kern w:val="24"/>
          <w:sz w:val="28"/>
          <w:szCs w:val="32"/>
          <w:lang w:val="en-US"/>
        </w:rPr>
        <w:t>s</w:t>
      </w:r>
      <w:r>
        <w:rPr>
          <w:rFonts w:ascii="Times New Roman" w:eastAsia="+mn-ea" w:hAnsi="Times New Roman"/>
          <w:bCs/>
          <w:iCs/>
          <w:noProof/>
          <w:color w:val="auto"/>
          <w:kern w:val="24"/>
          <w:sz w:val="28"/>
          <w:szCs w:val="32"/>
          <w:lang w:val="en-US"/>
        </w:rPr>
        <w:t xml:space="preserve"> of</w:t>
      </w:r>
      <w:r w:rsidR="003C533B">
        <w:rPr>
          <w:rFonts w:ascii="Times New Roman" w:eastAsia="+mn-ea" w:hAnsi="Times New Roman"/>
          <w:bCs/>
          <w:iCs/>
          <w:noProof/>
          <w:color w:val="auto"/>
          <w:kern w:val="24"/>
          <w:sz w:val="28"/>
          <w:szCs w:val="32"/>
          <w:lang w:val="en-US"/>
        </w:rPr>
        <w:t xml:space="preserve">f </w:t>
      </w:r>
      <w:r w:rsidR="0003628D">
        <w:rPr>
          <w:rFonts w:ascii="Times New Roman" w:eastAsia="+mn-ea" w:hAnsi="Times New Roman"/>
          <w:bCs/>
          <w:iCs/>
          <w:noProof/>
          <w:color w:val="auto"/>
          <w:kern w:val="24"/>
          <w:sz w:val="28"/>
          <w:szCs w:val="32"/>
          <w:lang w:val="en-US"/>
        </w:rPr>
        <w:t xml:space="preserve">the volume and </w:t>
      </w:r>
    </w:p>
    <w:p w:rsidR="0003628D" w:rsidRDefault="0003628D" w:rsidP="0003628D">
      <w:pPr>
        <w:spacing w:before="0" w:after="0" w:line="276" w:lineRule="auto"/>
        <w:ind w:left="3" w:firstLine="1"/>
        <w:rPr>
          <w:rFonts w:ascii="Times New Roman" w:eastAsia="+mn-ea" w:hAnsi="Times New Roman"/>
          <w:bCs/>
          <w:iCs/>
          <w:noProof/>
          <w:color w:val="auto"/>
          <w:kern w:val="24"/>
          <w:sz w:val="28"/>
          <w:szCs w:val="32"/>
          <w:lang w:val="en-US"/>
        </w:rPr>
      </w:pPr>
      <w:r>
        <w:rPr>
          <w:rFonts w:ascii="Times New Roman" w:eastAsia="+mn-ea" w:hAnsi="Times New Roman"/>
          <w:b/>
          <w:iCs/>
          <w:noProof/>
          <w:color w:val="auto"/>
          <w:kern w:val="24"/>
          <w:sz w:val="28"/>
          <w:szCs w:val="32"/>
          <w:lang w:val="en-US"/>
        </w:rPr>
        <w:t xml:space="preserve">    </w:t>
      </w:r>
      <w:r>
        <w:rPr>
          <w:rFonts w:ascii="Times New Roman" w:eastAsia="+mn-ea" w:hAnsi="Times New Roman"/>
          <w:bCs/>
          <w:iCs/>
          <w:noProof/>
          <w:color w:val="auto"/>
          <w:kern w:val="24"/>
          <w:sz w:val="28"/>
          <w:szCs w:val="32"/>
          <w:lang w:val="en-US"/>
        </w:rPr>
        <w:t xml:space="preserve">value of transactions carried out in a given month. </w:t>
      </w:r>
      <w:r w:rsidR="003C533B">
        <w:rPr>
          <w:rFonts w:ascii="Times New Roman" w:eastAsia="+mn-ea" w:hAnsi="Times New Roman"/>
          <w:bCs/>
          <w:iCs/>
          <w:noProof/>
          <w:color w:val="auto"/>
          <w:kern w:val="24"/>
          <w:sz w:val="28"/>
          <w:szCs w:val="32"/>
          <w:lang w:val="en-US"/>
        </w:rPr>
        <w:t xml:space="preserve">Very recently, most service providers decided to set up </w:t>
      </w:r>
      <w:r>
        <w:rPr>
          <w:rFonts w:ascii="Times New Roman" w:eastAsia="+mn-ea" w:hAnsi="Times New Roman"/>
          <w:bCs/>
          <w:iCs/>
          <w:noProof/>
          <w:color w:val="auto"/>
          <w:kern w:val="24"/>
          <w:sz w:val="28"/>
          <w:szCs w:val="32"/>
          <w:lang w:val="en-US"/>
        </w:rPr>
        <w:t xml:space="preserve">tiered  </w:t>
      </w:r>
    </w:p>
    <w:p w:rsidR="0003628D" w:rsidRDefault="0003628D" w:rsidP="0003628D">
      <w:pPr>
        <w:spacing w:before="0" w:after="0" w:line="276" w:lineRule="auto"/>
        <w:ind w:left="3" w:firstLine="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commission bands specifically for agent </w:t>
      </w:r>
      <w:r w:rsidR="00AA450C">
        <w:rPr>
          <w:rFonts w:ascii="Times New Roman" w:eastAsia="+mn-ea" w:hAnsi="Times New Roman"/>
          <w:bCs/>
          <w:iCs/>
          <w:noProof/>
          <w:color w:val="auto"/>
          <w:kern w:val="24"/>
          <w:sz w:val="28"/>
          <w:szCs w:val="32"/>
          <w:lang w:val="en-US"/>
        </w:rPr>
        <w:t xml:space="preserve">float purchases. </w:t>
      </w:r>
      <w:r>
        <w:rPr>
          <w:rFonts w:ascii="Times New Roman" w:eastAsia="+mn-ea" w:hAnsi="Times New Roman"/>
          <w:bCs/>
          <w:iCs/>
          <w:noProof/>
          <w:color w:val="auto"/>
          <w:kern w:val="24"/>
          <w:sz w:val="28"/>
          <w:szCs w:val="32"/>
          <w:lang w:val="en-US"/>
        </w:rPr>
        <w:t>A</w:t>
      </w:r>
      <w:r w:rsidR="00AA450C">
        <w:rPr>
          <w:rFonts w:ascii="Times New Roman" w:eastAsia="+mn-ea" w:hAnsi="Times New Roman"/>
          <w:bCs/>
          <w:iCs/>
          <w:noProof/>
          <w:color w:val="auto"/>
          <w:kern w:val="24"/>
          <w:sz w:val="28"/>
          <w:szCs w:val="32"/>
          <w:lang w:val="en-US"/>
        </w:rPr>
        <w:t xml:space="preserve"> minimum - maximum </w:t>
      </w:r>
      <w:r>
        <w:rPr>
          <w:rFonts w:ascii="Times New Roman" w:eastAsia="+mn-ea" w:hAnsi="Times New Roman"/>
          <w:bCs/>
          <w:iCs/>
          <w:noProof/>
          <w:color w:val="auto"/>
          <w:kern w:val="24"/>
          <w:sz w:val="28"/>
          <w:szCs w:val="32"/>
          <w:lang w:val="en-US"/>
        </w:rPr>
        <w:t xml:space="preserve">float purchase </w:t>
      </w:r>
      <w:r w:rsidR="00AA450C">
        <w:rPr>
          <w:rFonts w:ascii="Times New Roman" w:eastAsia="+mn-ea" w:hAnsi="Times New Roman"/>
          <w:bCs/>
          <w:iCs/>
          <w:noProof/>
          <w:color w:val="auto"/>
          <w:kern w:val="24"/>
          <w:sz w:val="28"/>
          <w:szCs w:val="32"/>
          <w:lang w:val="en-US"/>
        </w:rPr>
        <w:t xml:space="preserve">amount </w:t>
      </w:r>
      <w:r>
        <w:rPr>
          <w:rFonts w:ascii="Times New Roman" w:eastAsia="+mn-ea" w:hAnsi="Times New Roman"/>
          <w:bCs/>
          <w:iCs/>
          <w:noProof/>
          <w:color w:val="auto"/>
          <w:kern w:val="24"/>
          <w:sz w:val="28"/>
          <w:szCs w:val="32"/>
          <w:lang w:val="en-US"/>
        </w:rPr>
        <w:t xml:space="preserve">is </w:t>
      </w:r>
      <w:r w:rsidR="00AA450C">
        <w:rPr>
          <w:rFonts w:ascii="Times New Roman" w:eastAsia="+mn-ea" w:hAnsi="Times New Roman"/>
          <w:bCs/>
          <w:iCs/>
          <w:noProof/>
          <w:color w:val="auto"/>
          <w:kern w:val="24"/>
          <w:sz w:val="28"/>
          <w:szCs w:val="32"/>
          <w:lang w:val="en-US"/>
        </w:rPr>
        <w:t xml:space="preserve">set up </w:t>
      </w:r>
      <w:r>
        <w:rPr>
          <w:rFonts w:ascii="Times New Roman" w:eastAsia="+mn-ea" w:hAnsi="Times New Roman"/>
          <w:bCs/>
          <w:iCs/>
          <w:noProof/>
          <w:color w:val="auto"/>
          <w:kern w:val="24"/>
          <w:sz w:val="28"/>
          <w:szCs w:val="32"/>
          <w:lang w:val="en-US"/>
        </w:rPr>
        <w:t xml:space="preserve">and a </w:t>
      </w:r>
    </w:p>
    <w:p w:rsidR="0003628D" w:rsidRDefault="0003628D" w:rsidP="0003628D">
      <w:pPr>
        <w:spacing w:before="0" w:after="0" w:line="276" w:lineRule="auto"/>
        <w:ind w:left="3" w:firstLine="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fixed fee is set for each band. Others however, still use the</w:t>
      </w:r>
      <w:r w:rsidR="00AA450C">
        <w:rPr>
          <w:rFonts w:ascii="Times New Roman" w:eastAsia="+mn-ea" w:hAnsi="Times New Roman"/>
          <w:bCs/>
          <w:iCs/>
          <w:noProof/>
          <w:color w:val="auto"/>
          <w:kern w:val="24"/>
          <w:sz w:val="28"/>
          <w:szCs w:val="32"/>
          <w:lang w:val="en-US"/>
        </w:rPr>
        <w:t xml:space="preserve"> percentage of the total value of float the super agent sold in </w:t>
      </w:r>
    </w:p>
    <w:p w:rsidR="009F7F9E" w:rsidRPr="00ED3D72" w:rsidRDefault="0003628D" w:rsidP="0003628D">
      <w:pPr>
        <w:spacing w:before="0" w:after="0" w:line="276" w:lineRule="auto"/>
        <w:ind w:left="3" w:firstLine="1"/>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     </w:t>
      </w:r>
      <w:r w:rsidR="00AA450C">
        <w:rPr>
          <w:rFonts w:ascii="Times New Roman" w:eastAsia="+mn-ea" w:hAnsi="Times New Roman"/>
          <w:bCs/>
          <w:iCs/>
          <w:noProof/>
          <w:color w:val="auto"/>
          <w:kern w:val="24"/>
          <w:sz w:val="28"/>
          <w:szCs w:val="32"/>
          <w:lang w:val="en-US"/>
        </w:rPr>
        <w:t xml:space="preserve">that month. </w:t>
      </w:r>
    </w:p>
    <w:p w:rsidR="009560B2" w:rsidRPr="009F7F9E" w:rsidRDefault="009560B2" w:rsidP="009F7F9E">
      <w:pPr>
        <w:spacing w:before="0" w:after="0" w:line="276" w:lineRule="auto"/>
        <w:ind w:left="360"/>
        <w:rPr>
          <w:rFonts w:ascii="Times New Roman" w:eastAsia="+mn-ea" w:hAnsi="Times New Roman"/>
          <w:bCs/>
          <w:iCs/>
          <w:noProof/>
          <w:color w:val="auto"/>
          <w:kern w:val="24"/>
          <w:sz w:val="28"/>
          <w:szCs w:val="32"/>
          <w:highlight w:val="yellow"/>
        </w:rPr>
      </w:pPr>
    </w:p>
    <w:p w:rsidR="008A566A" w:rsidRPr="00394DF7" w:rsidRDefault="00B1453E" w:rsidP="00AA450C">
      <w:pPr>
        <w:pStyle w:val="Bodycopy"/>
        <w:spacing w:line="276" w:lineRule="auto"/>
        <w:rPr>
          <w:rFonts w:ascii="Times New Roman" w:eastAsia="+mn-ea" w:hAnsi="Times New Roman"/>
          <w:b/>
          <w:bCs/>
          <w:i/>
          <w:noProof/>
          <w:color w:val="auto"/>
          <w:kern w:val="24"/>
          <w:sz w:val="28"/>
          <w:szCs w:val="32"/>
          <w:lang w:val="en-US"/>
        </w:rPr>
      </w:pPr>
      <w:r w:rsidRPr="00394DF7">
        <w:rPr>
          <w:rFonts w:ascii="Times New Roman" w:eastAsia="+mn-ea" w:hAnsi="Times New Roman"/>
          <w:b/>
          <w:bCs/>
          <w:i/>
          <w:noProof/>
          <w:color w:val="auto"/>
          <w:kern w:val="24"/>
          <w:sz w:val="28"/>
          <w:szCs w:val="32"/>
          <w:lang w:val="en-US"/>
        </w:rPr>
        <w:t>Not</w:t>
      </w:r>
      <w:r w:rsidR="00394DF7">
        <w:rPr>
          <w:rFonts w:ascii="Times New Roman" w:eastAsia="+mn-ea" w:hAnsi="Times New Roman"/>
          <w:b/>
          <w:bCs/>
          <w:i/>
          <w:noProof/>
          <w:color w:val="auto"/>
          <w:kern w:val="24"/>
          <w:sz w:val="28"/>
          <w:szCs w:val="32"/>
          <w:lang w:val="en-US"/>
        </w:rPr>
        <w:t>e</w:t>
      </w:r>
      <w:r w:rsidRPr="00394DF7">
        <w:rPr>
          <w:rFonts w:ascii="Times New Roman" w:eastAsia="+mn-ea" w:hAnsi="Times New Roman"/>
          <w:b/>
          <w:bCs/>
          <w:i/>
          <w:noProof/>
          <w:color w:val="auto"/>
          <w:kern w:val="24"/>
          <w:sz w:val="28"/>
          <w:szCs w:val="32"/>
          <w:lang w:val="en-US"/>
        </w:rPr>
        <w:t xml:space="preserve">:  </w:t>
      </w:r>
      <w:r w:rsidR="0018265E" w:rsidRPr="00394DF7">
        <w:rPr>
          <w:rFonts w:ascii="Times New Roman" w:eastAsia="+mn-ea" w:hAnsi="Times New Roman"/>
          <w:i/>
          <w:noProof/>
          <w:color w:val="auto"/>
          <w:kern w:val="24"/>
          <w:sz w:val="28"/>
          <w:szCs w:val="32"/>
          <w:lang w:val="en-US"/>
        </w:rPr>
        <w:t>The</w:t>
      </w:r>
      <w:r w:rsidR="00394DF7">
        <w:rPr>
          <w:rFonts w:ascii="Times New Roman" w:eastAsia="+mn-ea" w:hAnsi="Times New Roman"/>
          <w:i/>
          <w:noProof/>
          <w:color w:val="auto"/>
          <w:kern w:val="24"/>
          <w:sz w:val="28"/>
          <w:szCs w:val="32"/>
          <w:lang w:val="en-US"/>
        </w:rPr>
        <w:t xml:space="preserve">re is a commonly used term </w:t>
      </w:r>
      <w:r w:rsidR="00394DF7" w:rsidRPr="00394DF7">
        <w:rPr>
          <w:rFonts w:ascii="Times New Roman" w:eastAsia="+mn-ea" w:hAnsi="Times New Roman"/>
          <w:b/>
          <w:bCs/>
          <w:i/>
          <w:noProof/>
          <w:color w:val="auto"/>
          <w:kern w:val="24"/>
          <w:sz w:val="28"/>
          <w:szCs w:val="32"/>
          <w:lang w:val="en-US"/>
        </w:rPr>
        <w:t>Agent Network Managers (ANMs)</w:t>
      </w:r>
      <w:r w:rsidR="00394DF7">
        <w:rPr>
          <w:rFonts w:ascii="Times New Roman" w:eastAsia="+mn-ea" w:hAnsi="Times New Roman"/>
          <w:i/>
          <w:noProof/>
          <w:color w:val="auto"/>
          <w:kern w:val="24"/>
          <w:sz w:val="28"/>
          <w:szCs w:val="32"/>
          <w:lang w:val="en-US"/>
        </w:rPr>
        <w:t xml:space="preserve">. These simply are enties that </w:t>
      </w:r>
      <w:r w:rsidR="0018265E" w:rsidRPr="00394DF7">
        <w:rPr>
          <w:rFonts w:ascii="Times New Roman" w:eastAsia="+mn-ea" w:hAnsi="Times New Roman"/>
          <w:i/>
          <w:noProof/>
          <w:color w:val="auto"/>
          <w:kern w:val="24"/>
          <w:sz w:val="28"/>
          <w:szCs w:val="32"/>
          <w:lang w:val="en-US"/>
        </w:rPr>
        <w:t xml:space="preserve">banks and </w:t>
      </w:r>
      <w:r w:rsidR="00394DF7">
        <w:rPr>
          <w:rFonts w:ascii="Times New Roman" w:eastAsia="+mn-ea" w:hAnsi="Times New Roman"/>
          <w:i/>
          <w:noProof/>
          <w:color w:val="auto"/>
          <w:kern w:val="24"/>
          <w:sz w:val="28"/>
          <w:szCs w:val="32"/>
          <w:lang w:val="en-US"/>
        </w:rPr>
        <w:t xml:space="preserve">other </w:t>
      </w:r>
      <w:r w:rsidR="0018265E" w:rsidRPr="00394DF7">
        <w:rPr>
          <w:rFonts w:ascii="Times New Roman" w:eastAsia="+mn-ea" w:hAnsi="Times New Roman"/>
          <w:i/>
          <w:noProof/>
          <w:color w:val="auto"/>
          <w:kern w:val="24"/>
          <w:sz w:val="28"/>
          <w:szCs w:val="32"/>
          <w:lang w:val="en-US"/>
        </w:rPr>
        <w:t xml:space="preserve">fnancial </w:t>
      </w:r>
      <w:r w:rsidR="00394DF7">
        <w:rPr>
          <w:rFonts w:ascii="Times New Roman" w:eastAsia="+mn-ea" w:hAnsi="Times New Roman"/>
          <w:i/>
          <w:noProof/>
          <w:color w:val="auto"/>
          <w:kern w:val="24"/>
          <w:sz w:val="28"/>
          <w:szCs w:val="32"/>
          <w:lang w:val="en-US"/>
        </w:rPr>
        <w:t>service provider</w:t>
      </w:r>
      <w:r w:rsidR="00394DF7" w:rsidRPr="00394DF7">
        <w:rPr>
          <w:rFonts w:ascii="Times New Roman" w:eastAsia="+mn-ea" w:hAnsi="Times New Roman"/>
          <w:i/>
          <w:noProof/>
          <w:color w:val="auto"/>
          <w:kern w:val="24"/>
          <w:sz w:val="28"/>
          <w:szCs w:val="32"/>
          <w:lang w:val="en-US"/>
        </w:rPr>
        <w:t xml:space="preserve">s </w:t>
      </w:r>
      <w:r w:rsidR="0018265E" w:rsidRPr="00394DF7">
        <w:rPr>
          <w:rFonts w:ascii="Times New Roman" w:eastAsia="+mn-ea" w:hAnsi="Times New Roman"/>
          <w:i/>
          <w:noProof/>
          <w:color w:val="auto"/>
          <w:kern w:val="24"/>
          <w:sz w:val="28"/>
          <w:szCs w:val="32"/>
          <w:lang w:val="en-US"/>
        </w:rPr>
        <w:t xml:space="preserve">opt to appoint </w:t>
      </w:r>
      <w:r w:rsidR="00394DF7">
        <w:rPr>
          <w:rFonts w:ascii="Times New Roman" w:eastAsia="+mn-ea" w:hAnsi="Times New Roman"/>
          <w:i/>
          <w:noProof/>
          <w:color w:val="auto"/>
          <w:kern w:val="24"/>
          <w:sz w:val="28"/>
          <w:szCs w:val="32"/>
          <w:lang w:val="en-US"/>
        </w:rPr>
        <w:t xml:space="preserve">to recruit and manage their </w:t>
      </w:r>
      <w:r w:rsidR="0018265E" w:rsidRPr="00394DF7">
        <w:rPr>
          <w:rFonts w:ascii="Times New Roman" w:eastAsia="+mn-ea" w:hAnsi="Times New Roman"/>
          <w:i/>
          <w:noProof/>
          <w:color w:val="auto"/>
          <w:kern w:val="24"/>
          <w:sz w:val="28"/>
          <w:szCs w:val="32"/>
          <w:lang w:val="en-US"/>
        </w:rPr>
        <w:t>Agent Network</w:t>
      </w:r>
      <w:r w:rsidR="00394DF7">
        <w:rPr>
          <w:rFonts w:ascii="Times New Roman" w:eastAsia="+mn-ea" w:hAnsi="Times New Roman"/>
          <w:i/>
          <w:noProof/>
          <w:color w:val="auto"/>
          <w:kern w:val="24"/>
          <w:sz w:val="28"/>
          <w:szCs w:val="32"/>
          <w:lang w:val="en-US"/>
        </w:rPr>
        <w:t>s</w:t>
      </w:r>
      <w:r w:rsidR="0018265E" w:rsidRPr="00394DF7">
        <w:rPr>
          <w:rFonts w:ascii="Times New Roman" w:eastAsia="+mn-ea" w:hAnsi="Times New Roman"/>
          <w:i/>
          <w:noProof/>
          <w:color w:val="auto"/>
          <w:kern w:val="24"/>
          <w:sz w:val="28"/>
          <w:szCs w:val="32"/>
          <w:lang w:val="en-US"/>
        </w:rPr>
        <w:t xml:space="preserve"> </w:t>
      </w:r>
      <w:r w:rsidR="00394DF7">
        <w:rPr>
          <w:rFonts w:ascii="Times New Roman" w:eastAsia="+mn-ea" w:hAnsi="Times New Roman"/>
          <w:i/>
          <w:noProof/>
          <w:color w:val="auto"/>
          <w:kern w:val="24"/>
          <w:sz w:val="28"/>
          <w:szCs w:val="32"/>
          <w:lang w:val="en-US"/>
        </w:rPr>
        <w:t>however in most cases they do not fund/ provide liquidity management services like the above models. If the latter is done then it is under special terms.</w:t>
      </w:r>
    </w:p>
    <w:p w:rsidR="00B1453E" w:rsidRDefault="00B1453E" w:rsidP="00AA450C">
      <w:pPr>
        <w:pStyle w:val="Bodycopy"/>
        <w:spacing w:line="276" w:lineRule="auto"/>
        <w:rPr>
          <w:rFonts w:ascii="Times New Roman" w:eastAsia="+mn-ea" w:hAnsi="Times New Roman"/>
          <w:bCs/>
          <w:i/>
          <w:noProof/>
          <w:color w:val="auto"/>
          <w:kern w:val="24"/>
          <w:sz w:val="28"/>
          <w:szCs w:val="32"/>
          <w:lang w:val="en-US"/>
        </w:rPr>
      </w:pPr>
      <w:r w:rsidRPr="00394DF7">
        <w:rPr>
          <w:rFonts w:ascii="Times New Roman" w:eastAsia="+mn-ea" w:hAnsi="Times New Roman"/>
          <w:b/>
          <w:bCs/>
          <w:i/>
          <w:noProof/>
          <w:color w:val="auto"/>
          <w:kern w:val="24"/>
          <w:sz w:val="28"/>
          <w:szCs w:val="32"/>
          <w:lang w:val="en-US"/>
        </w:rPr>
        <w:t xml:space="preserve">Note: </w:t>
      </w:r>
      <w:r w:rsidR="00394DF7" w:rsidRPr="00394DF7">
        <w:rPr>
          <w:rFonts w:ascii="Times New Roman" w:eastAsia="+mn-ea" w:hAnsi="Times New Roman"/>
          <w:i/>
          <w:noProof/>
          <w:color w:val="auto"/>
          <w:kern w:val="24"/>
          <w:sz w:val="28"/>
          <w:szCs w:val="32"/>
          <w:lang w:val="en-US"/>
        </w:rPr>
        <w:t>Finally,</w:t>
      </w:r>
      <w:r w:rsidR="00394DF7">
        <w:rPr>
          <w:rFonts w:ascii="Times New Roman" w:eastAsia="+mn-ea" w:hAnsi="Times New Roman"/>
          <w:b/>
          <w:bCs/>
          <w:i/>
          <w:noProof/>
          <w:color w:val="auto"/>
          <w:kern w:val="24"/>
          <w:sz w:val="28"/>
          <w:szCs w:val="32"/>
          <w:lang w:val="en-US"/>
        </w:rPr>
        <w:t xml:space="preserve"> </w:t>
      </w:r>
      <w:r w:rsidRPr="00394DF7">
        <w:rPr>
          <w:rFonts w:ascii="Times New Roman" w:eastAsia="+mn-ea" w:hAnsi="Times New Roman"/>
          <w:b/>
          <w:bCs/>
          <w:i/>
          <w:noProof/>
          <w:color w:val="auto"/>
          <w:kern w:val="24"/>
          <w:sz w:val="28"/>
          <w:szCs w:val="32"/>
          <w:lang w:val="en-US"/>
        </w:rPr>
        <w:t xml:space="preserve">Retailers </w:t>
      </w:r>
      <w:r w:rsidRPr="00394DF7">
        <w:rPr>
          <w:rFonts w:ascii="Times New Roman" w:eastAsia="+mn-ea" w:hAnsi="Times New Roman"/>
          <w:bCs/>
          <w:i/>
          <w:noProof/>
          <w:color w:val="auto"/>
          <w:kern w:val="24"/>
          <w:sz w:val="28"/>
          <w:szCs w:val="32"/>
          <w:lang w:val="en-US"/>
        </w:rPr>
        <w:t>(India), Distributor (Bangladesh) and Dealers (Tanzania): These three terms typically refer to current or former established supply chains of MNO businesses that serve as the de-facto network management nodes for agents. There are paid varied percentages from agents revenue.</w:t>
      </w:r>
    </w:p>
    <w:p w:rsidR="00086A1D" w:rsidRPr="00394DF7" w:rsidRDefault="00086A1D" w:rsidP="00AA450C">
      <w:pPr>
        <w:pStyle w:val="Bodycopy"/>
        <w:spacing w:line="276" w:lineRule="auto"/>
        <w:rPr>
          <w:rFonts w:ascii="Times New Roman" w:eastAsia="+mn-ea" w:hAnsi="Times New Roman"/>
          <w:b/>
          <w:bCs/>
          <w:i/>
          <w:noProof/>
          <w:color w:val="auto"/>
          <w:kern w:val="24"/>
          <w:sz w:val="28"/>
          <w:szCs w:val="32"/>
          <w:lang w:val="en-US"/>
        </w:rPr>
      </w:pPr>
    </w:p>
    <w:p w:rsidR="0018265E" w:rsidRDefault="00FC3BEE" w:rsidP="007D0678">
      <w:pPr>
        <w:pStyle w:val="Heading3"/>
      </w:pPr>
      <w:bookmarkStart w:id="19" w:name="_Toc79149031"/>
      <w:r w:rsidRPr="00FC3BEE">
        <w:t xml:space="preserve">Agent </w:t>
      </w:r>
      <w:r>
        <w:t>P</w:t>
      </w:r>
      <w:r w:rsidRPr="00FC3BEE">
        <w:t>arameter Checklist</w:t>
      </w:r>
      <w:bookmarkEnd w:id="19"/>
    </w:p>
    <w:p w:rsidR="00DA7222" w:rsidRDefault="00DA7222" w:rsidP="00DA7222">
      <w:pPr>
        <w:pStyle w:val="Bodycopy"/>
        <w:rPr>
          <w:rFonts w:ascii="Times New Roman" w:eastAsia="+mn-ea" w:hAnsi="Times New Roman"/>
          <w:bCs/>
          <w:iCs/>
          <w:noProof/>
          <w:color w:val="auto"/>
          <w:kern w:val="24"/>
          <w:sz w:val="28"/>
          <w:szCs w:val="32"/>
          <w:lang w:val="en-US"/>
        </w:rPr>
      </w:pPr>
      <w:r w:rsidRPr="00DA7222">
        <w:rPr>
          <w:rFonts w:ascii="Times New Roman" w:eastAsia="+mn-ea" w:hAnsi="Times New Roman"/>
          <w:bCs/>
          <w:iCs/>
          <w:noProof/>
          <w:color w:val="auto"/>
          <w:kern w:val="24"/>
          <w:sz w:val="28"/>
          <w:szCs w:val="32"/>
          <w:lang w:val="en-US"/>
        </w:rPr>
        <w:t>Focusing on platfor</w:t>
      </w:r>
      <w:r w:rsidR="008078B5">
        <w:rPr>
          <w:rFonts w:ascii="Times New Roman" w:eastAsia="+mn-ea" w:hAnsi="Times New Roman"/>
          <w:bCs/>
          <w:iCs/>
          <w:noProof/>
          <w:color w:val="auto"/>
          <w:kern w:val="24"/>
          <w:sz w:val="28"/>
          <w:szCs w:val="32"/>
          <w:lang w:val="en-US"/>
        </w:rPr>
        <w:t>m</w:t>
      </w:r>
      <w:r w:rsidRPr="00DA7222">
        <w:rPr>
          <w:rFonts w:ascii="Times New Roman" w:eastAsia="+mn-ea" w:hAnsi="Times New Roman"/>
          <w:bCs/>
          <w:iCs/>
          <w:noProof/>
          <w:color w:val="auto"/>
          <w:kern w:val="24"/>
          <w:sz w:val="28"/>
          <w:szCs w:val="32"/>
          <w:lang w:val="en-US"/>
        </w:rPr>
        <w:t xml:space="preserve"> development</w:t>
      </w:r>
      <w:r w:rsidR="008078B5">
        <w:rPr>
          <w:rFonts w:ascii="Times New Roman" w:eastAsia="+mn-ea" w:hAnsi="Times New Roman"/>
          <w:bCs/>
          <w:iCs/>
          <w:noProof/>
          <w:color w:val="auto"/>
          <w:kern w:val="24"/>
          <w:sz w:val="28"/>
          <w:szCs w:val="32"/>
          <w:lang w:val="en-US"/>
        </w:rPr>
        <w:t xml:space="preserve"> while considering business and customer needs can be a dounting task. Here we have enlisted the most important parameters for creating and maintaining an agent.</w:t>
      </w:r>
    </w:p>
    <w:p w:rsidR="00203A97" w:rsidRPr="00203A97" w:rsidRDefault="00203A97" w:rsidP="007D0678">
      <w:pPr>
        <w:pStyle w:val="Heading4"/>
      </w:pPr>
      <w:r>
        <w:t xml:space="preserve">Agent </w:t>
      </w:r>
      <w:r w:rsidR="004C671F">
        <w:t>parameters</w:t>
      </w:r>
    </w:p>
    <w:tbl>
      <w:tblPr>
        <w:tblStyle w:val="TableGridLight"/>
        <w:tblW w:w="0" w:type="auto"/>
        <w:tblLook w:val="04A0" w:firstRow="1" w:lastRow="0" w:firstColumn="1" w:lastColumn="0" w:noHBand="0" w:noVBand="1"/>
      </w:tblPr>
      <w:tblGrid>
        <w:gridCol w:w="1669"/>
        <w:gridCol w:w="3096"/>
        <w:gridCol w:w="6480"/>
        <w:gridCol w:w="2700"/>
      </w:tblGrid>
      <w:tr w:rsidR="00203A97" w:rsidTr="00203A97">
        <w:tc>
          <w:tcPr>
            <w:tcW w:w="1669" w:type="dxa"/>
          </w:tcPr>
          <w:p w:rsidR="00203A97" w:rsidRPr="00E9190B"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Parameter Category</w:t>
            </w:r>
          </w:p>
        </w:tc>
        <w:tc>
          <w:tcPr>
            <w:tcW w:w="3096" w:type="dxa"/>
          </w:tcPr>
          <w:p w:rsidR="00203A97" w:rsidRPr="00E9190B" w:rsidRDefault="00203A97" w:rsidP="00E9190B">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6480" w:type="dxa"/>
          </w:tcPr>
          <w:p w:rsidR="00203A97" w:rsidRPr="00E9190B" w:rsidRDefault="00203A97" w:rsidP="00E9190B">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700" w:type="dxa"/>
          </w:tcPr>
          <w:p w:rsidR="00203A97" w:rsidRPr="00E9190B" w:rsidRDefault="00203A97" w:rsidP="00E9190B">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84467A" w:rsidTr="00203A97">
        <w:tc>
          <w:tcPr>
            <w:tcW w:w="1669" w:type="dxa"/>
          </w:tcPr>
          <w:p w:rsidR="0084467A" w:rsidRDefault="0084467A"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 xml:space="preserve">Agent </w:t>
            </w:r>
            <w:r w:rsidR="00A26100">
              <w:rPr>
                <w:rFonts w:ascii="Times New Roman" w:eastAsia="+mn-ea" w:hAnsi="Times New Roman"/>
                <w:b/>
                <w:iCs/>
                <w:noProof/>
                <w:color w:val="auto"/>
                <w:kern w:val="24"/>
                <w:sz w:val="28"/>
                <w:szCs w:val="32"/>
                <w:lang w:val="en-US"/>
              </w:rPr>
              <w:t>ID</w:t>
            </w:r>
          </w:p>
        </w:tc>
        <w:tc>
          <w:tcPr>
            <w:tcW w:w="3096" w:type="dxa"/>
          </w:tcPr>
          <w:p w:rsidR="0084467A" w:rsidRDefault="00A26100"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ID</w:t>
            </w:r>
          </w:p>
        </w:tc>
        <w:tc>
          <w:tcPr>
            <w:tcW w:w="6480" w:type="dxa"/>
          </w:tcPr>
          <w:p w:rsidR="0084467A" w:rsidRDefault="00A26100" w:rsidP="00E9190B">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This is a number that is autogenerated by the system to uniquily identify an agent</w:t>
            </w:r>
          </w:p>
        </w:tc>
        <w:tc>
          <w:tcPr>
            <w:tcW w:w="2700" w:type="dxa"/>
          </w:tcPr>
          <w:p w:rsidR="0084467A" w:rsidRDefault="00A26100" w:rsidP="00A26100">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ID</w:t>
            </w:r>
          </w:p>
        </w:tc>
      </w:tr>
      <w:tr w:rsidR="00203A97" w:rsidTr="00203A97">
        <w:tc>
          <w:tcPr>
            <w:tcW w:w="1669"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Type</w:t>
            </w: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Type</w:t>
            </w:r>
          </w:p>
        </w:tc>
        <w:tc>
          <w:tcPr>
            <w:tcW w:w="6480" w:type="dxa"/>
          </w:tcPr>
          <w:p w:rsidR="00203A97" w:rsidRDefault="00203A97" w:rsidP="00E9190B">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Type of agent to create. This selection should be based on</w:t>
            </w:r>
          </w:p>
          <w:p w:rsidR="00203A97" w:rsidRDefault="00203A9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Services</w:t>
            </w:r>
          </w:p>
          <w:p w:rsidR="00203A97" w:rsidRDefault="00203A9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Minimum Float</w:t>
            </w:r>
          </w:p>
          <w:p w:rsidR="00203A97" w:rsidRPr="00FC3BEE" w:rsidRDefault="00203A9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Business Model</w:t>
            </w:r>
          </w:p>
        </w:tc>
        <w:tc>
          <w:tcPr>
            <w:tcW w:w="2700" w:type="dxa"/>
          </w:tcPr>
          <w:p w:rsidR="008256E7" w:rsidRDefault="008256E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Direct Agents</w:t>
            </w:r>
          </w:p>
          <w:p w:rsidR="00203A97" w:rsidRDefault="00203A9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Master Agent</w:t>
            </w:r>
          </w:p>
          <w:p w:rsidR="00203A97" w:rsidRDefault="00203A97" w:rsidP="00307D21">
            <w:pPr>
              <w:pStyle w:val="Bodycopy"/>
              <w:numPr>
                <w:ilvl w:val="0"/>
                <w:numId w:val="47"/>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Super Agents</w:t>
            </w:r>
          </w:p>
          <w:p w:rsidR="00203A97" w:rsidRPr="00FC3BEE" w:rsidRDefault="00203A97" w:rsidP="00394DF7">
            <w:pPr>
              <w:pStyle w:val="Bodycopy"/>
              <w:spacing w:after="100" w:afterAutospacing="1" w:line="300" w:lineRule="exact"/>
              <w:ind w:left="720"/>
              <w:rPr>
                <w:rFonts w:ascii="Times New Roman" w:eastAsia="+mn-ea" w:hAnsi="Times New Roman"/>
                <w:bCs/>
                <w:iCs/>
                <w:noProof/>
                <w:color w:val="auto"/>
                <w:kern w:val="24"/>
                <w:sz w:val="28"/>
                <w:szCs w:val="32"/>
                <w:lang w:val="en-US"/>
              </w:rPr>
            </w:pPr>
          </w:p>
        </w:tc>
      </w:tr>
      <w:tr w:rsidR="00203A97" w:rsidTr="00203A97">
        <w:tc>
          <w:tcPr>
            <w:tcW w:w="1669" w:type="dxa"/>
            <w:vMerge w:val="restart"/>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Business Details</w:t>
            </w: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w:t>
            </w:r>
            <w:r w:rsidRPr="00E9190B">
              <w:rPr>
                <w:rFonts w:ascii="Times New Roman" w:eastAsia="+mn-ea" w:hAnsi="Times New Roman"/>
                <w:b/>
                <w:iCs/>
                <w:noProof/>
                <w:color w:val="auto"/>
                <w:kern w:val="24"/>
                <w:sz w:val="28"/>
                <w:szCs w:val="32"/>
                <w:lang w:val="en-US"/>
              </w:rPr>
              <w:t xml:space="preserve">usiness </w:t>
            </w:r>
            <w:r>
              <w:rPr>
                <w:rFonts w:ascii="Times New Roman" w:eastAsia="+mn-ea" w:hAnsi="Times New Roman"/>
                <w:b/>
                <w:iCs/>
                <w:noProof/>
                <w:color w:val="auto"/>
                <w:kern w:val="24"/>
                <w:sz w:val="28"/>
                <w:szCs w:val="32"/>
                <w:lang w:val="en-US"/>
              </w:rPr>
              <w:t>N</w:t>
            </w:r>
            <w:r w:rsidRPr="00E9190B">
              <w:rPr>
                <w:rFonts w:ascii="Times New Roman" w:eastAsia="+mn-ea" w:hAnsi="Times New Roman"/>
                <w:b/>
                <w:iCs/>
                <w:noProof/>
                <w:color w:val="auto"/>
                <w:kern w:val="24"/>
                <w:sz w:val="28"/>
                <w:szCs w:val="32"/>
                <w:lang w:val="en-US"/>
              </w:rPr>
              <w:t>ame</w:t>
            </w:r>
          </w:p>
        </w:tc>
        <w:tc>
          <w:tcPr>
            <w:tcW w:w="6480" w:type="dxa"/>
          </w:tcPr>
          <w:p w:rsidR="00203A97" w:rsidRPr="00FC3BEE" w:rsidRDefault="00203A97"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name the business is registered under especially in markets where the regulations requires that the agent must have an pre-existing business activity at the agent location eg Uganda</w:t>
            </w:r>
            <w:r w:rsidR="0099636B">
              <w:rPr>
                <w:rFonts w:ascii="Times New Roman" w:eastAsia="+mn-ea" w:hAnsi="Times New Roman"/>
                <w:bCs/>
                <w:iCs/>
                <w:noProof/>
                <w:color w:val="auto"/>
                <w:kern w:val="24"/>
                <w:sz w:val="28"/>
                <w:szCs w:val="32"/>
                <w:lang w:val="en-US"/>
              </w:rPr>
              <w:t>. This name doubles up as the official Agent name</w:t>
            </w:r>
          </w:p>
        </w:tc>
        <w:tc>
          <w:tcPr>
            <w:tcW w:w="2700" w:type="dxa"/>
          </w:tcPr>
          <w:p w:rsidR="00203A97" w:rsidRPr="00FC3BEE" w:rsidRDefault="00203A97" w:rsidP="00E9190B">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Licenced Business name</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w:t>
            </w:r>
            <w:r w:rsidRPr="00DE7EA2">
              <w:rPr>
                <w:rFonts w:ascii="Times New Roman" w:eastAsia="+mn-ea" w:hAnsi="Times New Roman"/>
                <w:b/>
                <w:iCs/>
                <w:noProof/>
                <w:color w:val="auto"/>
                <w:kern w:val="24"/>
                <w:sz w:val="28"/>
                <w:szCs w:val="32"/>
                <w:lang w:val="en-US"/>
              </w:rPr>
              <w:t xml:space="preserve">usiness </w:t>
            </w:r>
            <w:r>
              <w:rPr>
                <w:rFonts w:ascii="Times New Roman" w:eastAsia="+mn-ea" w:hAnsi="Times New Roman"/>
                <w:b/>
                <w:iCs/>
                <w:noProof/>
                <w:color w:val="auto"/>
                <w:kern w:val="24"/>
                <w:sz w:val="28"/>
                <w:szCs w:val="32"/>
                <w:lang w:val="en-US"/>
              </w:rPr>
              <w:t>C</w:t>
            </w:r>
            <w:r w:rsidRPr="00DE7EA2">
              <w:rPr>
                <w:rFonts w:ascii="Times New Roman" w:eastAsia="+mn-ea" w:hAnsi="Times New Roman"/>
                <w:b/>
                <w:iCs/>
                <w:noProof/>
                <w:color w:val="auto"/>
                <w:kern w:val="24"/>
                <w:sz w:val="28"/>
                <w:szCs w:val="32"/>
                <w:lang w:val="en-US"/>
              </w:rPr>
              <w:t>ategory</w:t>
            </w:r>
            <w:r>
              <w:rPr>
                <w:rFonts w:ascii="Times New Roman" w:eastAsia="+mn-ea" w:hAnsi="Times New Roman"/>
                <w:b/>
                <w:iCs/>
                <w:noProof/>
                <w:color w:val="auto"/>
                <w:kern w:val="24"/>
                <w:sz w:val="28"/>
                <w:szCs w:val="32"/>
                <w:lang w:val="en-US"/>
              </w:rPr>
              <w:t>/Model</w:t>
            </w:r>
          </w:p>
        </w:tc>
        <w:tc>
          <w:tcPr>
            <w:tcW w:w="6480" w:type="dxa"/>
          </w:tcPr>
          <w:p w:rsidR="00203A97" w:rsidRPr="00FC3BEE" w:rsidRDefault="00086A1D"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nature of business offered by the Agent</w:t>
            </w:r>
          </w:p>
        </w:tc>
        <w:tc>
          <w:tcPr>
            <w:tcW w:w="2700" w:type="dxa"/>
          </w:tcPr>
          <w:p w:rsidR="00203A97" w:rsidRDefault="00086A1D"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Nature of business eg </w:t>
            </w:r>
          </w:p>
          <w:p w:rsidR="00086A1D" w:rsidRDefault="00086A1D" w:rsidP="00086A1D">
            <w:pPr>
              <w:pStyle w:val="Bodycopy"/>
              <w:numPr>
                <w:ilvl w:val="0"/>
                <w:numId w:val="50"/>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Retail</w:t>
            </w:r>
          </w:p>
          <w:p w:rsidR="00086A1D" w:rsidRDefault="00086A1D" w:rsidP="00086A1D">
            <w:pPr>
              <w:pStyle w:val="Bodycopy"/>
              <w:numPr>
                <w:ilvl w:val="0"/>
                <w:numId w:val="50"/>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FMCG</w:t>
            </w:r>
          </w:p>
          <w:p w:rsidR="00086A1D" w:rsidRPr="00FC3BEE" w:rsidRDefault="00086A1D" w:rsidP="00086A1D">
            <w:pPr>
              <w:pStyle w:val="Bodycopy"/>
              <w:numPr>
                <w:ilvl w:val="0"/>
                <w:numId w:val="50"/>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Health etc</w:t>
            </w:r>
          </w:p>
        </w:tc>
      </w:tr>
      <w:tr w:rsidR="00203A97" w:rsidTr="00203A97">
        <w:tc>
          <w:tcPr>
            <w:tcW w:w="1669" w:type="dxa"/>
            <w:vMerge/>
          </w:tcPr>
          <w:p w:rsidR="00203A97" w:rsidRPr="006C6B86"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w:t>
            </w:r>
            <w:r w:rsidRPr="006C6B86">
              <w:rPr>
                <w:rFonts w:ascii="Times New Roman" w:eastAsia="+mn-ea" w:hAnsi="Times New Roman"/>
                <w:b/>
                <w:iCs/>
                <w:noProof/>
                <w:color w:val="auto"/>
                <w:kern w:val="24"/>
                <w:sz w:val="28"/>
                <w:szCs w:val="32"/>
                <w:lang w:val="en-US"/>
              </w:rPr>
              <w:t>usiness registration number</w:t>
            </w:r>
          </w:p>
        </w:tc>
        <w:tc>
          <w:tcPr>
            <w:tcW w:w="6480" w:type="dxa"/>
          </w:tcPr>
          <w:p w:rsidR="00203A97" w:rsidRPr="00FC3BEE" w:rsidRDefault="00086A1D"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business registration number given by the registrar of businesses. This also acts as the primary identifier of the Agent</w:t>
            </w:r>
          </w:p>
        </w:tc>
        <w:tc>
          <w:tcPr>
            <w:tcW w:w="2700" w:type="dxa"/>
          </w:tcPr>
          <w:p w:rsidR="00203A97" w:rsidRPr="00FC3BEE" w:rsidRDefault="00086A1D"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Business registration number</w:t>
            </w:r>
          </w:p>
        </w:tc>
      </w:tr>
      <w:tr w:rsidR="00203A97" w:rsidTr="00203A97">
        <w:tc>
          <w:tcPr>
            <w:tcW w:w="1669" w:type="dxa"/>
            <w:vMerge/>
          </w:tcPr>
          <w:p w:rsidR="00203A97" w:rsidRPr="006C6B86"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w:t>
            </w:r>
            <w:r w:rsidRPr="006C6B86">
              <w:rPr>
                <w:rFonts w:ascii="Times New Roman" w:eastAsia="+mn-ea" w:hAnsi="Times New Roman"/>
                <w:b/>
                <w:iCs/>
                <w:noProof/>
                <w:color w:val="auto"/>
                <w:kern w:val="24"/>
                <w:sz w:val="28"/>
                <w:szCs w:val="32"/>
                <w:lang w:val="en-US"/>
              </w:rPr>
              <w:t xml:space="preserve">usiness </w:t>
            </w:r>
            <w:r>
              <w:rPr>
                <w:rFonts w:ascii="Times New Roman" w:eastAsia="+mn-ea" w:hAnsi="Times New Roman"/>
                <w:b/>
                <w:iCs/>
                <w:noProof/>
                <w:color w:val="auto"/>
                <w:kern w:val="24"/>
                <w:sz w:val="28"/>
                <w:szCs w:val="32"/>
                <w:lang w:val="en-US"/>
              </w:rPr>
              <w:t>Phone</w:t>
            </w:r>
            <w:r w:rsidRPr="006C6B86">
              <w:rPr>
                <w:rFonts w:ascii="Times New Roman" w:eastAsia="+mn-ea" w:hAnsi="Times New Roman"/>
                <w:b/>
                <w:iCs/>
                <w:noProof/>
                <w:color w:val="auto"/>
                <w:kern w:val="24"/>
                <w:sz w:val="28"/>
                <w:szCs w:val="32"/>
                <w:lang w:val="en-US"/>
              </w:rPr>
              <w:t xml:space="preserve"> number</w:t>
            </w:r>
          </w:p>
        </w:tc>
        <w:tc>
          <w:tcPr>
            <w:tcW w:w="6480" w:type="dxa"/>
          </w:tcPr>
          <w:p w:rsidR="00203A97" w:rsidRPr="00FC3BEE" w:rsidRDefault="00086A1D"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official phone number for the business</w:t>
            </w:r>
          </w:p>
        </w:tc>
        <w:tc>
          <w:tcPr>
            <w:tcW w:w="2700" w:type="dxa"/>
          </w:tcPr>
          <w:p w:rsidR="00203A97" w:rsidRPr="00FC3BEE" w:rsidRDefault="00086A1D"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official phonenumber for the business</w:t>
            </w:r>
          </w:p>
        </w:tc>
      </w:tr>
      <w:tr w:rsidR="00086A1D" w:rsidTr="00203A97">
        <w:tc>
          <w:tcPr>
            <w:tcW w:w="1669" w:type="dxa"/>
            <w:vMerge/>
          </w:tcPr>
          <w:p w:rsidR="00086A1D" w:rsidRPr="006C6B86" w:rsidRDefault="00086A1D"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086A1D" w:rsidRDefault="00086A1D"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Business Email Address</w:t>
            </w:r>
          </w:p>
        </w:tc>
        <w:tc>
          <w:tcPr>
            <w:tcW w:w="6480" w:type="dxa"/>
          </w:tcPr>
          <w:p w:rsidR="00086A1D" w:rsidRDefault="00086A1D"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The official </w:t>
            </w:r>
            <w:r w:rsidR="007204BB">
              <w:rPr>
                <w:rFonts w:ascii="Times New Roman" w:eastAsia="+mn-ea" w:hAnsi="Times New Roman"/>
                <w:bCs/>
                <w:iCs/>
                <w:noProof/>
                <w:color w:val="auto"/>
                <w:kern w:val="24"/>
                <w:sz w:val="28"/>
                <w:szCs w:val="32"/>
                <w:lang w:val="en-US"/>
              </w:rPr>
              <w:t>email address used by the company. This is often a registered distribution list email that can be accessed by key stakeholders in the business</w:t>
            </w:r>
          </w:p>
        </w:tc>
        <w:tc>
          <w:tcPr>
            <w:tcW w:w="2700" w:type="dxa"/>
          </w:tcPr>
          <w:p w:rsidR="00086A1D"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Business email address</w:t>
            </w:r>
          </w:p>
        </w:tc>
      </w:tr>
      <w:tr w:rsidR="00203A97" w:rsidTr="00203A97">
        <w:tc>
          <w:tcPr>
            <w:tcW w:w="1669" w:type="dxa"/>
            <w:vMerge/>
          </w:tcPr>
          <w:p w:rsidR="00203A97" w:rsidRPr="006C6B86"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Pr="00FC3BEE"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R</w:t>
            </w:r>
            <w:r w:rsidRPr="006C6B86">
              <w:rPr>
                <w:rFonts w:ascii="Times New Roman" w:eastAsia="+mn-ea" w:hAnsi="Times New Roman"/>
                <w:b/>
                <w:iCs/>
                <w:noProof/>
                <w:color w:val="auto"/>
                <w:kern w:val="24"/>
                <w:sz w:val="28"/>
                <w:szCs w:val="32"/>
                <w:lang w:val="en-US"/>
              </w:rPr>
              <w:t>egion</w:t>
            </w:r>
            <w:r w:rsidR="007204BB">
              <w:rPr>
                <w:rFonts w:ascii="Times New Roman" w:eastAsia="+mn-ea" w:hAnsi="Times New Roman"/>
                <w:b/>
                <w:iCs/>
                <w:noProof/>
                <w:color w:val="auto"/>
                <w:kern w:val="24"/>
                <w:sz w:val="28"/>
                <w:szCs w:val="32"/>
                <w:lang w:val="en-US"/>
              </w:rPr>
              <w:t>/County</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Some countries are divided in regeons and some in counties. This field holds the region that the Agent will operate in. This is sometimes a regulatory requirement in some countries</w:t>
            </w:r>
          </w:p>
        </w:tc>
        <w:tc>
          <w:tcPr>
            <w:tcW w:w="2700" w:type="dxa"/>
          </w:tcPr>
          <w:p w:rsidR="00203A97" w:rsidRPr="00FC3BEE"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Region/County</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7204BB"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D</w:t>
            </w:r>
            <w:r w:rsidR="00203A97" w:rsidRPr="006C6B86">
              <w:rPr>
                <w:rFonts w:ascii="Times New Roman" w:eastAsia="+mn-ea" w:hAnsi="Times New Roman"/>
                <w:b/>
                <w:iCs/>
                <w:noProof/>
                <w:color w:val="auto"/>
                <w:kern w:val="24"/>
                <w:sz w:val="28"/>
                <w:szCs w:val="32"/>
                <w:lang w:val="en-US"/>
              </w:rPr>
              <w:t>istrict</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district where the Agent will operate in. May not be a mandatory field. But it is useful for countries where the regions are subdeviced to districts</w:t>
            </w:r>
          </w:p>
        </w:tc>
        <w:tc>
          <w:tcPr>
            <w:tcW w:w="2700" w:type="dxa"/>
          </w:tcPr>
          <w:p w:rsidR="00203A97" w:rsidRPr="00FC3BEE"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District of operation for the agent</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C</w:t>
            </w:r>
            <w:r w:rsidRPr="006C6B86">
              <w:rPr>
                <w:rFonts w:ascii="Times New Roman" w:eastAsia="+mn-ea" w:hAnsi="Times New Roman"/>
                <w:b/>
                <w:iCs/>
                <w:noProof/>
                <w:color w:val="auto"/>
                <w:kern w:val="24"/>
                <w:sz w:val="28"/>
                <w:szCs w:val="32"/>
                <w:lang w:val="en-US"/>
              </w:rPr>
              <w:t>ity/</w:t>
            </w:r>
            <w:r>
              <w:rPr>
                <w:rFonts w:ascii="Times New Roman" w:eastAsia="+mn-ea" w:hAnsi="Times New Roman"/>
                <w:b/>
                <w:iCs/>
                <w:noProof/>
                <w:color w:val="auto"/>
                <w:kern w:val="24"/>
                <w:sz w:val="28"/>
                <w:szCs w:val="32"/>
                <w:lang w:val="en-US"/>
              </w:rPr>
              <w:t>T</w:t>
            </w:r>
            <w:r w:rsidRPr="006C6B86">
              <w:rPr>
                <w:rFonts w:ascii="Times New Roman" w:eastAsia="+mn-ea" w:hAnsi="Times New Roman"/>
                <w:b/>
                <w:iCs/>
                <w:noProof/>
                <w:color w:val="auto"/>
                <w:kern w:val="24"/>
                <w:sz w:val="28"/>
                <w:szCs w:val="32"/>
                <w:lang w:val="en-US"/>
              </w:rPr>
              <w:t>own</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Administrative town/city that is closest to the agent operating location. This is sometimes used to map out how he agent can be supported</w:t>
            </w:r>
          </w:p>
        </w:tc>
        <w:tc>
          <w:tcPr>
            <w:tcW w:w="2700" w:type="dxa"/>
          </w:tcPr>
          <w:p w:rsidR="00203A97" w:rsidRPr="00FC3BEE"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City/Town</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w:t>
            </w:r>
            <w:r w:rsidRPr="00B52BE9">
              <w:rPr>
                <w:rFonts w:ascii="Times New Roman" w:eastAsia="+mn-ea" w:hAnsi="Times New Roman"/>
                <w:b/>
                <w:iCs/>
                <w:noProof/>
                <w:color w:val="auto"/>
                <w:kern w:val="24"/>
                <w:sz w:val="28"/>
                <w:szCs w:val="32"/>
                <w:lang w:val="en-US"/>
              </w:rPr>
              <w:t>ostal address</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Official postal address for the agent</w:t>
            </w:r>
          </w:p>
        </w:tc>
        <w:tc>
          <w:tcPr>
            <w:tcW w:w="2700" w:type="dxa"/>
          </w:tcPr>
          <w:p w:rsidR="00203A97" w:rsidRPr="00FC3BEE"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Postal address</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w:t>
            </w:r>
            <w:r w:rsidRPr="006C6B86">
              <w:rPr>
                <w:rFonts w:ascii="Times New Roman" w:eastAsia="+mn-ea" w:hAnsi="Times New Roman"/>
                <w:b/>
                <w:iCs/>
                <w:noProof/>
                <w:color w:val="auto"/>
                <w:kern w:val="24"/>
                <w:sz w:val="28"/>
                <w:szCs w:val="32"/>
                <w:lang w:val="en-US"/>
              </w:rPr>
              <w:t xml:space="preserve">hysical </w:t>
            </w:r>
            <w:r>
              <w:rPr>
                <w:rFonts w:ascii="Times New Roman" w:eastAsia="+mn-ea" w:hAnsi="Times New Roman"/>
                <w:b/>
                <w:iCs/>
                <w:noProof/>
                <w:color w:val="auto"/>
                <w:kern w:val="24"/>
                <w:sz w:val="28"/>
                <w:szCs w:val="32"/>
                <w:lang w:val="en-US"/>
              </w:rPr>
              <w:t>address</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Offiacial physical location of the agent. This may be different from the agent outlet physical address</w:t>
            </w:r>
          </w:p>
        </w:tc>
        <w:tc>
          <w:tcPr>
            <w:tcW w:w="2700" w:type="dxa"/>
          </w:tcPr>
          <w:p w:rsidR="00203A97" w:rsidRPr="00FC3BEE" w:rsidRDefault="007204BB"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Physical address</w:t>
            </w:r>
          </w:p>
        </w:tc>
      </w:tr>
      <w:tr w:rsidR="00203A97" w:rsidTr="00203A97">
        <w:tc>
          <w:tcPr>
            <w:tcW w:w="1669" w:type="dxa"/>
            <w:vMerge w:val="restart"/>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Business Contact Person</w:t>
            </w: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Name</w:t>
            </w:r>
          </w:p>
        </w:tc>
        <w:tc>
          <w:tcPr>
            <w:tcW w:w="6480" w:type="dxa"/>
          </w:tcPr>
          <w:p w:rsidR="00203A97" w:rsidRPr="00FC3BEE" w:rsidRDefault="00203A97"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platform provider can choose to split this eg. first, middle and last name</w:t>
            </w:r>
          </w:p>
        </w:tc>
        <w:tc>
          <w:tcPr>
            <w:tcW w:w="2700" w:type="dxa"/>
          </w:tcPr>
          <w:p w:rsidR="00203A97" w:rsidRPr="00FC3BEE" w:rsidRDefault="00203A97" w:rsidP="00B52BE9">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Business contact person name</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sidRPr="00B52BE9">
              <w:rPr>
                <w:rFonts w:ascii="Times New Roman" w:eastAsia="+mn-ea" w:hAnsi="Times New Roman"/>
                <w:b/>
                <w:iCs/>
                <w:noProof/>
                <w:color w:val="auto"/>
                <w:kern w:val="24"/>
                <w:sz w:val="28"/>
                <w:szCs w:val="32"/>
                <w:lang w:val="en-US"/>
              </w:rPr>
              <w:t>Email</w:t>
            </w:r>
          </w:p>
        </w:tc>
        <w:tc>
          <w:tcPr>
            <w:tcW w:w="6480" w:type="dxa"/>
          </w:tcPr>
          <w:p w:rsidR="00203A97" w:rsidRPr="00FC3BEE" w:rsidRDefault="007204BB"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Contact person email address</w:t>
            </w:r>
          </w:p>
        </w:tc>
        <w:tc>
          <w:tcPr>
            <w:tcW w:w="2700" w:type="dxa"/>
          </w:tcPr>
          <w:p w:rsidR="00203A97" w:rsidRPr="00FC3BEE" w:rsidRDefault="00D621E7"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Email address</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M</w:t>
            </w:r>
            <w:r w:rsidRPr="006C6B86">
              <w:rPr>
                <w:rFonts w:ascii="Times New Roman" w:eastAsia="+mn-ea" w:hAnsi="Times New Roman"/>
                <w:b/>
                <w:iCs/>
                <w:noProof/>
                <w:color w:val="auto"/>
                <w:kern w:val="24"/>
                <w:sz w:val="28"/>
                <w:szCs w:val="32"/>
                <w:lang w:val="en-US"/>
              </w:rPr>
              <w:t>obile number</w:t>
            </w:r>
          </w:p>
        </w:tc>
        <w:tc>
          <w:tcPr>
            <w:tcW w:w="6480" w:type="dxa"/>
          </w:tcPr>
          <w:p w:rsidR="00203A97" w:rsidRPr="00FC3BEE" w:rsidRDefault="00D621E7"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Contact Person mobile number</w:t>
            </w:r>
          </w:p>
        </w:tc>
        <w:tc>
          <w:tcPr>
            <w:tcW w:w="2700" w:type="dxa"/>
          </w:tcPr>
          <w:p w:rsidR="00203A97" w:rsidRPr="00FC3BEE" w:rsidRDefault="00D621E7"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Mobile number</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sidRPr="00B52BE9">
              <w:rPr>
                <w:rFonts w:ascii="Times New Roman" w:eastAsia="+mn-ea" w:hAnsi="Times New Roman"/>
                <w:b/>
                <w:iCs/>
                <w:noProof/>
                <w:color w:val="auto"/>
                <w:kern w:val="24"/>
                <w:sz w:val="28"/>
                <w:szCs w:val="32"/>
                <w:lang w:val="en-US"/>
              </w:rPr>
              <w:t>ID type</w:t>
            </w:r>
          </w:p>
        </w:tc>
        <w:tc>
          <w:tcPr>
            <w:tcW w:w="6480" w:type="dxa"/>
          </w:tcPr>
          <w:p w:rsidR="00203A97" w:rsidRPr="00FC3BEE" w:rsidRDefault="00D621E7"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type used eg passport, National ID, Alien ID, Driving Licence etc. This is used to uniquely identify the agent’s contact person</w:t>
            </w:r>
          </w:p>
        </w:tc>
        <w:tc>
          <w:tcPr>
            <w:tcW w:w="2700" w:type="dxa"/>
          </w:tcPr>
          <w:p w:rsidR="00203A97" w:rsidRPr="00FC3BEE" w:rsidRDefault="00D621E7"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Type</w:t>
            </w:r>
          </w:p>
        </w:tc>
      </w:tr>
      <w:tr w:rsidR="00203A97" w:rsidTr="00203A97">
        <w:tc>
          <w:tcPr>
            <w:tcW w:w="1669" w:type="dxa"/>
            <w:vMerge/>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p>
        </w:tc>
        <w:tc>
          <w:tcPr>
            <w:tcW w:w="3096" w:type="dxa"/>
          </w:tcPr>
          <w:p w:rsidR="00203A97" w:rsidRDefault="00203A97" w:rsidP="00E9190B">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ID</w:t>
            </w:r>
            <w:r w:rsidRPr="00B52BE9">
              <w:rPr>
                <w:rFonts w:ascii="Times New Roman" w:eastAsia="+mn-ea" w:hAnsi="Times New Roman"/>
                <w:b/>
                <w:iCs/>
                <w:noProof/>
                <w:color w:val="auto"/>
                <w:kern w:val="24"/>
                <w:sz w:val="28"/>
                <w:szCs w:val="32"/>
                <w:lang w:val="en-US"/>
              </w:rPr>
              <w:t xml:space="preserve"> number</w:t>
            </w:r>
          </w:p>
        </w:tc>
        <w:tc>
          <w:tcPr>
            <w:tcW w:w="6480" w:type="dxa"/>
          </w:tcPr>
          <w:p w:rsidR="00203A97" w:rsidRPr="00FC3BEE" w:rsidRDefault="00D621E7" w:rsidP="00E9190B">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ID number on the selected ID type</w:t>
            </w:r>
          </w:p>
        </w:tc>
        <w:tc>
          <w:tcPr>
            <w:tcW w:w="2700" w:type="dxa"/>
          </w:tcPr>
          <w:p w:rsidR="00203A97" w:rsidRPr="00FC3BEE" w:rsidRDefault="00D621E7" w:rsidP="008078B5">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number</w:t>
            </w:r>
          </w:p>
        </w:tc>
      </w:tr>
    </w:tbl>
    <w:p w:rsidR="00857A7C" w:rsidRDefault="00857A7C" w:rsidP="004C671F">
      <w:pPr>
        <w:pStyle w:val="Bodycopy"/>
        <w:rPr>
          <w:lang w:val="en-US"/>
        </w:rPr>
      </w:pPr>
    </w:p>
    <w:p w:rsidR="004C671F" w:rsidRDefault="004C671F" w:rsidP="007D0678">
      <w:pPr>
        <w:pStyle w:val="Heading4"/>
      </w:pPr>
      <w:r>
        <w:t xml:space="preserve">Agent </w:t>
      </w:r>
      <w:r w:rsidR="00116158">
        <w:t>Terminal/</w:t>
      </w:r>
      <w:r w:rsidR="00394DF7">
        <w:t>Device Parameters</w:t>
      </w:r>
    </w:p>
    <w:tbl>
      <w:tblPr>
        <w:tblStyle w:val="TableGridLight"/>
        <w:tblW w:w="0" w:type="auto"/>
        <w:tblLook w:val="04A0" w:firstRow="1" w:lastRow="0" w:firstColumn="1" w:lastColumn="0" w:noHBand="0" w:noVBand="1"/>
      </w:tblPr>
      <w:tblGrid>
        <w:gridCol w:w="2667"/>
        <w:gridCol w:w="2697"/>
        <w:gridCol w:w="5979"/>
        <w:gridCol w:w="2606"/>
      </w:tblGrid>
      <w:tr w:rsidR="004C671F" w:rsidTr="00DA7222">
        <w:tc>
          <w:tcPr>
            <w:tcW w:w="2667" w:type="dxa"/>
          </w:tcPr>
          <w:p w:rsidR="004C671F" w:rsidRPr="00E9190B" w:rsidRDefault="00C55EF7" w:rsidP="009560B2">
            <w:pPr>
              <w:pStyle w:val="Bodycopy"/>
              <w:spacing w:line="300" w:lineRule="exact"/>
              <w:rPr>
                <w:rFonts w:ascii="Times New Roman" w:eastAsia="+mn-ea" w:hAnsi="Times New Roman"/>
                <w:b/>
                <w:iCs/>
                <w:noProof/>
                <w:color w:val="auto"/>
                <w:kern w:val="24"/>
                <w:sz w:val="28"/>
                <w:szCs w:val="32"/>
                <w:lang w:val="en-US"/>
              </w:rPr>
            </w:pPr>
            <w:r w:rsidRPr="00C55EF7">
              <w:rPr>
                <w:rFonts w:ascii="Times New Roman" w:eastAsia="+mn-ea" w:hAnsi="Times New Roman"/>
                <w:b/>
                <w:iCs/>
                <w:noProof/>
                <w:color w:val="auto"/>
                <w:kern w:val="24"/>
                <w:sz w:val="28"/>
                <w:szCs w:val="32"/>
                <w:lang w:val="en-US"/>
              </w:rPr>
              <w:t>Parameter Category</w:t>
            </w:r>
          </w:p>
        </w:tc>
        <w:tc>
          <w:tcPr>
            <w:tcW w:w="2697" w:type="dxa"/>
          </w:tcPr>
          <w:p w:rsidR="004C671F" w:rsidRPr="00E9190B" w:rsidRDefault="004C671F"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5979" w:type="dxa"/>
          </w:tcPr>
          <w:p w:rsidR="004C671F" w:rsidRPr="00E9190B" w:rsidRDefault="004C671F"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606" w:type="dxa"/>
          </w:tcPr>
          <w:p w:rsidR="004C671F" w:rsidRPr="00E9190B" w:rsidRDefault="004C671F"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DA7222" w:rsidTr="00DA7222">
        <w:tc>
          <w:tcPr>
            <w:tcW w:w="2667" w:type="dxa"/>
            <w:vMerge w:val="restart"/>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Device Details</w:t>
            </w:r>
          </w:p>
        </w:tc>
        <w:tc>
          <w:tcPr>
            <w:tcW w:w="2697" w:type="dxa"/>
          </w:tcPr>
          <w:p w:rsidR="00DA7222" w:rsidRPr="00FC3BEE" w:rsidRDefault="00DA7222"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 ID</w:t>
            </w:r>
          </w:p>
        </w:tc>
        <w:tc>
          <w:tcPr>
            <w:tcW w:w="5979" w:type="dxa"/>
          </w:tcPr>
          <w:p w:rsidR="00DA7222" w:rsidRPr="00FC3BEE" w:rsidRDefault="00D621E7"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Terminal ID. In some cases the device serial number is used as he terminal ID. This field is used to uniquely identify the agent device used.</w:t>
            </w:r>
          </w:p>
        </w:tc>
        <w:tc>
          <w:tcPr>
            <w:tcW w:w="2606" w:type="dxa"/>
          </w:tcPr>
          <w:p w:rsidR="00DA7222" w:rsidRPr="00FC3BEE" w:rsidRDefault="00D621E7"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Terminal ID</w:t>
            </w:r>
          </w:p>
        </w:tc>
      </w:tr>
      <w:tr w:rsidR="00DA7222" w:rsidTr="00DA7222">
        <w:tc>
          <w:tcPr>
            <w:tcW w:w="2667" w:type="dxa"/>
            <w:vMerge/>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p>
        </w:tc>
        <w:tc>
          <w:tcPr>
            <w:tcW w:w="2697" w:type="dxa"/>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ID</w:t>
            </w:r>
          </w:p>
        </w:tc>
        <w:tc>
          <w:tcPr>
            <w:tcW w:w="5979" w:type="dxa"/>
          </w:tcPr>
          <w:p w:rsidR="00DA7222" w:rsidRPr="00FC3BEE" w:rsidRDefault="00DA7222"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The </w:t>
            </w:r>
            <w:r w:rsidR="00D621E7">
              <w:rPr>
                <w:rFonts w:ascii="Times New Roman" w:eastAsia="+mn-ea" w:hAnsi="Times New Roman"/>
                <w:bCs/>
                <w:iCs/>
                <w:noProof/>
                <w:color w:val="auto"/>
                <w:kern w:val="24"/>
                <w:sz w:val="28"/>
                <w:szCs w:val="32"/>
                <w:lang w:val="en-US"/>
              </w:rPr>
              <w:t xml:space="preserve">Agent Outlet </w:t>
            </w:r>
            <w:r>
              <w:rPr>
                <w:rFonts w:ascii="Times New Roman" w:eastAsia="+mn-ea" w:hAnsi="Times New Roman"/>
                <w:bCs/>
                <w:iCs/>
                <w:noProof/>
                <w:color w:val="auto"/>
                <w:kern w:val="24"/>
                <w:sz w:val="28"/>
                <w:szCs w:val="32"/>
                <w:lang w:val="en-US"/>
              </w:rPr>
              <w:t xml:space="preserve">ID </w:t>
            </w:r>
            <w:r w:rsidR="00D621E7">
              <w:rPr>
                <w:rFonts w:ascii="Times New Roman" w:eastAsia="+mn-ea" w:hAnsi="Times New Roman"/>
                <w:bCs/>
                <w:iCs/>
                <w:noProof/>
                <w:color w:val="auto"/>
                <w:kern w:val="24"/>
                <w:sz w:val="28"/>
                <w:szCs w:val="32"/>
                <w:lang w:val="en-US"/>
              </w:rPr>
              <w:t>is the ID of the Agent where this device is currently linked to</w:t>
            </w:r>
            <w:r w:rsidR="00116158">
              <w:rPr>
                <w:rFonts w:ascii="Times New Roman" w:eastAsia="+mn-ea" w:hAnsi="Times New Roman"/>
                <w:bCs/>
                <w:iCs/>
                <w:noProof/>
                <w:color w:val="auto"/>
                <w:kern w:val="24"/>
                <w:sz w:val="28"/>
                <w:szCs w:val="32"/>
                <w:lang w:val="en-US"/>
              </w:rPr>
              <w:t xml:space="preserve">. </w:t>
            </w:r>
            <w:r w:rsidR="00116158" w:rsidRPr="00116158">
              <w:rPr>
                <w:rFonts w:ascii="Times New Roman" w:eastAsia="+mn-ea" w:hAnsi="Times New Roman"/>
                <w:bCs/>
                <w:i/>
                <w:noProof/>
                <w:color w:val="auto"/>
                <w:kern w:val="24"/>
                <w:sz w:val="28"/>
                <w:szCs w:val="32"/>
                <w:lang w:val="en-US"/>
              </w:rPr>
              <w:t>This field can be null if the is_linked flag is 0</w:t>
            </w:r>
          </w:p>
        </w:tc>
        <w:tc>
          <w:tcPr>
            <w:tcW w:w="2606" w:type="dxa"/>
          </w:tcPr>
          <w:p w:rsidR="00DA7222" w:rsidRPr="00FC3BEE" w:rsidRDefault="00D621E7"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Outlet ID</w:t>
            </w:r>
          </w:p>
        </w:tc>
      </w:tr>
      <w:tr w:rsidR="00DA7222" w:rsidTr="00DA7222">
        <w:tc>
          <w:tcPr>
            <w:tcW w:w="2667" w:type="dxa"/>
            <w:vMerge/>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p>
        </w:tc>
        <w:tc>
          <w:tcPr>
            <w:tcW w:w="2697" w:type="dxa"/>
          </w:tcPr>
          <w:p w:rsidR="00DA7222" w:rsidRPr="00FC3BEE" w:rsidRDefault="00DA7222"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 Model</w:t>
            </w:r>
          </w:p>
        </w:tc>
        <w:tc>
          <w:tcPr>
            <w:tcW w:w="5979" w:type="dxa"/>
          </w:tcPr>
          <w:p w:rsidR="00DA7222" w:rsidRPr="00FC3BEE" w:rsidRDefault="00D621E7"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device model eg Ingenico IWP, IWL, PAX A920, Newpos</w:t>
            </w:r>
          </w:p>
        </w:tc>
        <w:tc>
          <w:tcPr>
            <w:tcW w:w="2606" w:type="dxa"/>
          </w:tcPr>
          <w:p w:rsidR="00DA7222" w:rsidRPr="00FC3BEE" w:rsidRDefault="00B50501"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Terminal Model</w:t>
            </w:r>
          </w:p>
        </w:tc>
      </w:tr>
      <w:tr w:rsidR="00DA7222" w:rsidTr="00DA7222">
        <w:tc>
          <w:tcPr>
            <w:tcW w:w="2667" w:type="dxa"/>
            <w:vMerge/>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p>
        </w:tc>
        <w:tc>
          <w:tcPr>
            <w:tcW w:w="2697" w:type="dxa"/>
          </w:tcPr>
          <w:p w:rsidR="00DA7222" w:rsidRPr="00FC3BEE" w:rsidRDefault="00DA7222"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 xml:space="preserve">Firmware </w:t>
            </w:r>
            <w:r w:rsidR="00B50501">
              <w:rPr>
                <w:rFonts w:ascii="Times New Roman" w:eastAsia="+mn-ea" w:hAnsi="Times New Roman"/>
                <w:b/>
                <w:iCs/>
                <w:noProof/>
                <w:color w:val="auto"/>
                <w:kern w:val="24"/>
                <w:sz w:val="28"/>
                <w:szCs w:val="32"/>
                <w:lang w:val="en-US"/>
              </w:rPr>
              <w:t xml:space="preserve">and OS </w:t>
            </w:r>
            <w:r>
              <w:rPr>
                <w:rFonts w:ascii="Times New Roman" w:eastAsia="+mn-ea" w:hAnsi="Times New Roman"/>
                <w:b/>
                <w:iCs/>
                <w:noProof/>
                <w:color w:val="auto"/>
                <w:kern w:val="24"/>
                <w:sz w:val="28"/>
                <w:szCs w:val="32"/>
                <w:lang w:val="en-US"/>
              </w:rPr>
              <w:t>Version</w:t>
            </w:r>
          </w:p>
        </w:tc>
        <w:tc>
          <w:tcPr>
            <w:tcW w:w="5979" w:type="dxa"/>
          </w:tcPr>
          <w:p w:rsidR="00DA7222" w:rsidRPr="00FC3BEE" w:rsidRDefault="00B50501"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Firmware and the OS version. Keep track of the firmware and OS upgrades.</w:t>
            </w:r>
          </w:p>
        </w:tc>
        <w:tc>
          <w:tcPr>
            <w:tcW w:w="2606" w:type="dxa"/>
          </w:tcPr>
          <w:p w:rsidR="00DA7222" w:rsidRPr="00FC3BEE" w:rsidRDefault="00B50501"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Firmware and OS Versions</w:t>
            </w:r>
          </w:p>
        </w:tc>
      </w:tr>
      <w:tr w:rsidR="00DA7222" w:rsidTr="00DA7222">
        <w:tc>
          <w:tcPr>
            <w:tcW w:w="2667" w:type="dxa"/>
            <w:vMerge/>
          </w:tcPr>
          <w:p w:rsidR="00DA7222" w:rsidRDefault="00DA7222" w:rsidP="009560B2">
            <w:pPr>
              <w:pStyle w:val="Bodycopy"/>
              <w:spacing w:line="300" w:lineRule="exact"/>
              <w:rPr>
                <w:rFonts w:ascii="Times New Roman" w:eastAsia="+mn-ea" w:hAnsi="Times New Roman"/>
                <w:b/>
                <w:iCs/>
                <w:noProof/>
                <w:color w:val="auto"/>
                <w:kern w:val="24"/>
                <w:sz w:val="28"/>
                <w:szCs w:val="32"/>
                <w:lang w:val="en-US"/>
              </w:rPr>
            </w:pPr>
          </w:p>
        </w:tc>
        <w:tc>
          <w:tcPr>
            <w:tcW w:w="2697" w:type="dxa"/>
          </w:tcPr>
          <w:p w:rsidR="00DA7222" w:rsidRPr="00FC3BEE"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w:t>
            </w:r>
            <w:r w:rsidR="00DA7222">
              <w:rPr>
                <w:rFonts w:ascii="Times New Roman" w:eastAsia="+mn-ea" w:hAnsi="Times New Roman"/>
                <w:b/>
                <w:iCs/>
                <w:noProof/>
                <w:color w:val="auto"/>
                <w:kern w:val="24"/>
                <w:sz w:val="28"/>
                <w:szCs w:val="32"/>
                <w:lang w:val="en-US"/>
              </w:rPr>
              <w:t xml:space="preserve"> Application Version</w:t>
            </w:r>
          </w:p>
        </w:tc>
        <w:tc>
          <w:tcPr>
            <w:tcW w:w="5979" w:type="dxa"/>
          </w:tcPr>
          <w:p w:rsidR="00DA7222" w:rsidRPr="00FC3BEE" w:rsidRDefault="00B50501"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propriarory terminal agent application running in the terminal</w:t>
            </w:r>
          </w:p>
        </w:tc>
        <w:tc>
          <w:tcPr>
            <w:tcW w:w="2606" w:type="dxa"/>
          </w:tcPr>
          <w:p w:rsidR="00DA7222" w:rsidRPr="00FC3BEE" w:rsidRDefault="00B50501"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Application Version</w:t>
            </w:r>
          </w:p>
        </w:tc>
      </w:tr>
    </w:tbl>
    <w:p w:rsidR="004C671F" w:rsidRDefault="00203A97" w:rsidP="00F04531">
      <w:pPr>
        <w:pStyle w:val="Heading4"/>
        <w:spacing w:before="600" w:line="240" w:lineRule="auto"/>
        <w:ind w:left="862" w:hanging="862"/>
      </w:pPr>
      <w:r>
        <w:t xml:space="preserve">Agent Outlet </w:t>
      </w:r>
      <w:r w:rsidR="004C671F">
        <w:t>parameters</w:t>
      </w:r>
    </w:p>
    <w:p w:rsidR="001F1067" w:rsidRPr="001F1067" w:rsidRDefault="001F1067" w:rsidP="001F1067">
      <w:pPr>
        <w:pStyle w:val="Bodycopy"/>
        <w:rPr>
          <w:rFonts w:ascii="Times New Roman" w:eastAsia="+mn-ea" w:hAnsi="Times New Roman"/>
          <w:bCs/>
          <w:iCs/>
          <w:noProof/>
          <w:color w:val="auto"/>
          <w:kern w:val="24"/>
          <w:sz w:val="28"/>
          <w:szCs w:val="32"/>
          <w:lang w:val="en-US"/>
        </w:rPr>
      </w:pPr>
      <w:r w:rsidRPr="001F1067">
        <w:rPr>
          <w:rFonts w:ascii="Times New Roman" w:eastAsia="+mn-ea" w:hAnsi="Times New Roman"/>
          <w:bCs/>
          <w:iCs/>
          <w:noProof/>
          <w:color w:val="auto"/>
          <w:kern w:val="24"/>
          <w:sz w:val="28"/>
          <w:szCs w:val="32"/>
          <w:lang w:val="en-US"/>
        </w:rPr>
        <w:t>In some cases, the agents might have multiple outlets. An agent might have to shops s/he intends to extend agency banking services. The following table illustrates the common parameters for both single and multiple outlets</w:t>
      </w:r>
    </w:p>
    <w:tbl>
      <w:tblPr>
        <w:tblStyle w:val="TableGridLight"/>
        <w:tblW w:w="0" w:type="auto"/>
        <w:tblLook w:val="04A0" w:firstRow="1" w:lastRow="0" w:firstColumn="1" w:lastColumn="0" w:noHBand="0" w:noVBand="1"/>
      </w:tblPr>
      <w:tblGrid>
        <w:gridCol w:w="2667"/>
        <w:gridCol w:w="2700"/>
        <w:gridCol w:w="5977"/>
        <w:gridCol w:w="2605"/>
      </w:tblGrid>
      <w:tr w:rsidR="00E57759" w:rsidTr="00B50501">
        <w:tc>
          <w:tcPr>
            <w:tcW w:w="2667" w:type="dxa"/>
          </w:tcPr>
          <w:p w:rsidR="00E57759" w:rsidRPr="00E9190B" w:rsidRDefault="00E57759"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E57759" w:rsidRPr="00E9190B" w:rsidRDefault="00E57759"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5977" w:type="dxa"/>
          </w:tcPr>
          <w:p w:rsidR="00E57759" w:rsidRPr="00E9190B" w:rsidRDefault="00E57759"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605" w:type="dxa"/>
          </w:tcPr>
          <w:p w:rsidR="00E57759" w:rsidRPr="00E9190B" w:rsidRDefault="00E57759" w:rsidP="009560B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A26100" w:rsidTr="00B50501">
        <w:tc>
          <w:tcPr>
            <w:tcW w:w="2667" w:type="dxa"/>
            <w:vMerge w:val="restart"/>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Details</w:t>
            </w:r>
          </w:p>
        </w:tc>
        <w:tc>
          <w:tcPr>
            <w:tcW w:w="2700" w:type="dxa"/>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ID</w:t>
            </w:r>
          </w:p>
        </w:tc>
        <w:tc>
          <w:tcPr>
            <w:tcW w:w="5977" w:type="dxa"/>
          </w:tcPr>
          <w:p w:rsidR="00A26100" w:rsidRDefault="00A26100" w:rsidP="00203A97">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This is a number that is autogenerated by the system to uniquely Identify an agent Outlet. This number is used to map out Agent gloat accounts and commissions during a transaction</w:t>
            </w:r>
          </w:p>
        </w:tc>
        <w:tc>
          <w:tcPr>
            <w:tcW w:w="2605" w:type="dxa"/>
          </w:tcPr>
          <w:p w:rsidR="00A26100" w:rsidRDefault="00A26100" w:rsidP="0099636B">
            <w:pPr>
              <w:pStyle w:val="Bodycopy"/>
              <w:spacing w:after="100" w:afterAutospacing="1" w:line="300" w:lineRule="exact"/>
              <w:rPr>
                <w:rFonts w:ascii="Times New Roman" w:eastAsia="+mn-ea" w:hAnsi="Times New Roman"/>
                <w:bCs/>
                <w:iCs/>
                <w:noProof/>
                <w:color w:val="auto"/>
                <w:kern w:val="24"/>
                <w:sz w:val="28"/>
                <w:szCs w:val="32"/>
                <w:lang w:val="en-US"/>
              </w:rPr>
            </w:pPr>
            <w:r w:rsidRPr="00A26100">
              <w:rPr>
                <w:rFonts w:ascii="Times New Roman" w:eastAsia="+mn-ea" w:hAnsi="Times New Roman"/>
                <w:bCs/>
                <w:iCs/>
                <w:noProof/>
                <w:color w:val="auto"/>
                <w:kern w:val="24"/>
                <w:sz w:val="28"/>
                <w:szCs w:val="32"/>
                <w:lang w:val="en-US"/>
              </w:rPr>
              <w:t>Agent Outlet ID</w:t>
            </w:r>
          </w:p>
        </w:tc>
      </w:tr>
      <w:tr w:rsidR="00A26100" w:rsidTr="00B50501">
        <w:tc>
          <w:tcPr>
            <w:tcW w:w="2667" w:type="dxa"/>
            <w:vMerge/>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A26100" w:rsidRPr="00FC3BEE"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Name</w:t>
            </w:r>
          </w:p>
        </w:tc>
        <w:tc>
          <w:tcPr>
            <w:tcW w:w="5977" w:type="dxa"/>
          </w:tcPr>
          <w:p w:rsidR="00A26100" w:rsidRPr="00FC3BEE" w:rsidRDefault="00A26100" w:rsidP="00203A97">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Name of the outlet. Eg. a sub agent name</w:t>
            </w:r>
          </w:p>
        </w:tc>
        <w:tc>
          <w:tcPr>
            <w:tcW w:w="2605" w:type="dxa"/>
          </w:tcPr>
          <w:p w:rsidR="00A26100" w:rsidRPr="00FC3BEE" w:rsidRDefault="00A26100" w:rsidP="0099636B">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Outlet Name</w:t>
            </w:r>
          </w:p>
        </w:tc>
      </w:tr>
      <w:tr w:rsidR="00A26100" w:rsidTr="00B50501">
        <w:tc>
          <w:tcPr>
            <w:tcW w:w="2667" w:type="dxa"/>
            <w:vMerge/>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ID</w:t>
            </w:r>
          </w:p>
        </w:tc>
        <w:tc>
          <w:tcPr>
            <w:tcW w:w="5977" w:type="dxa"/>
          </w:tcPr>
          <w:p w:rsidR="00A26100" w:rsidRPr="00FC3BEE" w:rsidRDefault="00A26100"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ID of a pre-existing agent. Outlets are created under existing agents</w:t>
            </w:r>
          </w:p>
        </w:tc>
        <w:tc>
          <w:tcPr>
            <w:tcW w:w="2605" w:type="dxa"/>
          </w:tcPr>
          <w:p w:rsidR="00A26100" w:rsidRPr="00FC3BEE" w:rsidRDefault="00A26100"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ID</w:t>
            </w:r>
          </w:p>
        </w:tc>
      </w:tr>
      <w:tr w:rsidR="00A26100" w:rsidTr="00B50501">
        <w:tc>
          <w:tcPr>
            <w:tcW w:w="2667" w:type="dxa"/>
            <w:vMerge/>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A26100" w:rsidRPr="00FC3BEE"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Float Account</w:t>
            </w:r>
          </w:p>
        </w:tc>
        <w:tc>
          <w:tcPr>
            <w:tcW w:w="5977" w:type="dxa"/>
          </w:tcPr>
          <w:p w:rsidR="00A26100" w:rsidRPr="00FC3BEE" w:rsidRDefault="00A26100"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Agent Outlet float account. In most cases this account is a single account operated centrally by the agent</w:t>
            </w:r>
          </w:p>
        </w:tc>
        <w:tc>
          <w:tcPr>
            <w:tcW w:w="2605" w:type="dxa"/>
          </w:tcPr>
          <w:p w:rsidR="00A26100" w:rsidRPr="00FC3BEE" w:rsidRDefault="00A26100"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Aent Float account</w:t>
            </w:r>
          </w:p>
        </w:tc>
      </w:tr>
      <w:tr w:rsidR="00A26100" w:rsidTr="00B50501">
        <w:tc>
          <w:tcPr>
            <w:tcW w:w="2667" w:type="dxa"/>
            <w:vMerge/>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A26100" w:rsidRPr="00FC3BEE"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Commission Account</w:t>
            </w:r>
          </w:p>
        </w:tc>
        <w:tc>
          <w:tcPr>
            <w:tcW w:w="5977" w:type="dxa"/>
          </w:tcPr>
          <w:p w:rsidR="00A26100" w:rsidRPr="00FC3BEE" w:rsidRDefault="00A26100"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agent commission account can be the same commission account operated by the agent centrally but in some cases the agent can open a unique commission account for each outlet. That is why it is better to have this parameter at the outlet level</w:t>
            </w:r>
          </w:p>
        </w:tc>
        <w:tc>
          <w:tcPr>
            <w:tcW w:w="2605" w:type="dxa"/>
          </w:tcPr>
          <w:p w:rsidR="00A26100" w:rsidRPr="00FC3BEE" w:rsidRDefault="00A26100" w:rsidP="00E57759">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Commission Account</w:t>
            </w:r>
          </w:p>
        </w:tc>
      </w:tr>
      <w:tr w:rsidR="00A26100" w:rsidTr="00B50501">
        <w:tc>
          <w:tcPr>
            <w:tcW w:w="2667" w:type="dxa"/>
            <w:vMerge/>
          </w:tcPr>
          <w:p w:rsidR="00A26100" w:rsidRDefault="00A26100"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A26100" w:rsidRPr="00FC3BEE" w:rsidRDefault="00A26100"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Region/County</w:t>
            </w:r>
          </w:p>
        </w:tc>
        <w:tc>
          <w:tcPr>
            <w:tcW w:w="5977" w:type="dxa"/>
          </w:tcPr>
          <w:p w:rsidR="00A26100" w:rsidRPr="00FC3BEE" w:rsidRDefault="00A26100"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Outlet Region. Where the agent outlet operates</w:t>
            </w:r>
          </w:p>
        </w:tc>
        <w:tc>
          <w:tcPr>
            <w:tcW w:w="2605" w:type="dxa"/>
          </w:tcPr>
          <w:p w:rsidR="00A26100" w:rsidRPr="00FC3BEE" w:rsidRDefault="00A26100" w:rsidP="00E57759">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Region/County</w:t>
            </w:r>
          </w:p>
        </w:tc>
      </w:tr>
      <w:tr w:rsidR="00B50501" w:rsidTr="00B50501">
        <w:tc>
          <w:tcPr>
            <w:tcW w:w="2667" w:type="dxa"/>
            <w:vMerge w:val="restart"/>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Location</w:t>
            </w: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District</w:t>
            </w:r>
          </w:p>
        </w:tc>
        <w:tc>
          <w:tcPr>
            <w:tcW w:w="5977" w:type="dxa"/>
          </w:tcPr>
          <w:p w:rsidR="00B50501" w:rsidRPr="00FC3BEE" w:rsidRDefault="007E3358"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outlet District of operation</w:t>
            </w:r>
          </w:p>
        </w:tc>
        <w:tc>
          <w:tcPr>
            <w:tcW w:w="2605" w:type="dxa"/>
          </w:tcPr>
          <w:p w:rsidR="00B50501" w:rsidRPr="00FC3BEE" w:rsidRDefault="007E3358" w:rsidP="00E57759">
            <w:pPr>
              <w:pStyle w:val="Bodycopy"/>
              <w:spacing w:after="100" w:afterAutospacing="1" w:line="300" w:lineRule="exact"/>
              <w:rPr>
                <w:rFonts w:ascii="Times New Roman" w:eastAsia="+mn-ea" w:hAnsi="Times New Roman"/>
                <w:bCs/>
                <w:iCs/>
                <w:noProof/>
                <w:color w:val="auto"/>
                <w:kern w:val="24"/>
                <w:sz w:val="28"/>
                <w:szCs w:val="32"/>
                <w:lang w:val="en-US"/>
              </w:rPr>
            </w:pPr>
            <w:r w:rsidRPr="007E3358">
              <w:rPr>
                <w:rFonts w:ascii="Times New Roman" w:eastAsia="+mn-ea" w:hAnsi="Times New Roman"/>
                <w:bCs/>
                <w:iCs/>
                <w:noProof/>
                <w:color w:val="auto"/>
                <w:kern w:val="24"/>
                <w:sz w:val="28"/>
                <w:szCs w:val="32"/>
                <w:lang w:val="en-US"/>
              </w:rPr>
              <w:t>District</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Town</w:t>
            </w:r>
            <w:r w:rsidR="007E3358">
              <w:rPr>
                <w:rFonts w:ascii="Times New Roman" w:eastAsia="+mn-ea" w:hAnsi="Times New Roman"/>
                <w:b/>
                <w:iCs/>
                <w:noProof/>
                <w:color w:val="auto"/>
                <w:kern w:val="24"/>
                <w:sz w:val="28"/>
                <w:szCs w:val="32"/>
                <w:lang w:val="en-US"/>
              </w:rPr>
              <w:t>/City</w:t>
            </w:r>
          </w:p>
        </w:tc>
        <w:tc>
          <w:tcPr>
            <w:tcW w:w="5977" w:type="dxa"/>
          </w:tcPr>
          <w:p w:rsidR="00B50501" w:rsidRPr="00FC3BEE" w:rsidRDefault="007E3358"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Closest City. This can help identify Master agents and Super agents for the Agent</w:t>
            </w:r>
          </w:p>
        </w:tc>
        <w:tc>
          <w:tcPr>
            <w:tcW w:w="2605" w:type="dxa"/>
          </w:tcPr>
          <w:p w:rsidR="00B50501" w:rsidRPr="00FC3BEE" w:rsidRDefault="007E3358" w:rsidP="00E57759">
            <w:pPr>
              <w:pStyle w:val="Bodycopy"/>
              <w:spacing w:after="100" w:afterAutospacing="1" w:line="300" w:lineRule="exact"/>
              <w:rPr>
                <w:rFonts w:ascii="Times New Roman" w:eastAsia="+mn-ea" w:hAnsi="Times New Roman"/>
                <w:bCs/>
                <w:iCs/>
                <w:noProof/>
                <w:color w:val="auto"/>
                <w:kern w:val="24"/>
                <w:sz w:val="28"/>
                <w:szCs w:val="32"/>
                <w:lang w:val="en-US"/>
              </w:rPr>
            </w:pPr>
            <w:r w:rsidRPr="007E3358">
              <w:rPr>
                <w:rFonts w:ascii="Times New Roman" w:eastAsia="+mn-ea" w:hAnsi="Times New Roman"/>
                <w:bCs/>
                <w:iCs/>
                <w:noProof/>
                <w:color w:val="auto"/>
                <w:kern w:val="24"/>
                <w:sz w:val="28"/>
                <w:szCs w:val="32"/>
                <w:lang w:val="en-US"/>
              </w:rPr>
              <w:t>Town/City</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Postal Address</w:t>
            </w:r>
          </w:p>
        </w:tc>
        <w:tc>
          <w:tcPr>
            <w:tcW w:w="5977" w:type="dxa"/>
          </w:tcPr>
          <w:p w:rsidR="00B50501" w:rsidRPr="00FC3BEE" w:rsidRDefault="007E3358"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Where it exists, the postal address of the oulet. Can be the Agent postal address</w:t>
            </w:r>
          </w:p>
        </w:tc>
        <w:tc>
          <w:tcPr>
            <w:tcW w:w="2605" w:type="dxa"/>
          </w:tcPr>
          <w:p w:rsidR="00B50501" w:rsidRPr="00FC3BEE" w:rsidRDefault="007E3358" w:rsidP="00E57759">
            <w:pPr>
              <w:pStyle w:val="Bodycopy"/>
              <w:spacing w:after="100" w:afterAutospacing="1" w:line="300" w:lineRule="exact"/>
              <w:rPr>
                <w:rFonts w:ascii="Times New Roman" w:eastAsia="+mn-ea" w:hAnsi="Times New Roman"/>
                <w:bCs/>
                <w:iCs/>
                <w:noProof/>
                <w:color w:val="auto"/>
                <w:kern w:val="24"/>
                <w:sz w:val="28"/>
                <w:szCs w:val="32"/>
                <w:lang w:val="en-US"/>
              </w:rPr>
            </w:pPr>
            <w:r w:rsidRPr="007E3358">
              <w:rPr>
                <w:rFonts w:ascii="Times New Roman" w:eastAsia="+mn-ea" w:hAnsi="Times New Roman"/>
                <w:bCs/>
                <w:iCs/>
                <w:noProof/>
                <w:color w:val="auto"/>
                <w:kern w:val="24"/>
                <w:sz w:val="28"/>
                <w:szCs w:val="32"/>
                <w:lang w:val="en-US"/>
              </w:rPr>
              <w:t>Postal Address</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Physical Address</w:t>
            </w:r>
          </w:p>
        </w:tc>
        <w:tc>
          <w:tcPr>
            <w:tcW w:w="5977" w:type="dxa"/>
          </w:tcPr>
          <w:p w:rsidR="00B50501" w:rsidRPr="00FC3BEE" w:rsidRDefault="007E3358"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physical address of the Agent outlet</w:t>
            </w:r>
          </w:p>
        </w:tc>
        <w:tc>
          <w:tcPr>
            <w:tcW w:w="2605" w:type="dxa"/>
          </w:tcPr>
          <w:p w:rsidR="00B50501" w:rsidRPr="00FC3BEE" w:rsidRDefault="007E3358" w:rsidP="00E57759">
            <w:pPr>
              <w:pStyle w:val="Bodycopy"/>
              <w:spacing w:after="100" w:afterAutospacing="1" w:line="300" w:lineRule="exact"/>
              <w:rPr>
                <w:rFonts w:ascii="Times New Roman" w:eastAsia="+mn-ea" w:hAnsi="Times New Roman"/>
                <w:bCs/>
                <w:iCs/>
                <w:noProof/>
                <w:color w:val="auto"/>
                <w:kern w:val="24"/>
                <w:sz w:val="28"/>
                <w:szCs w:val="32"/>
                <w:lang w:val="en-US"/>
              </w:rPr>
            </w:pPr>
            <w:r w:rsidRPr="007E3358">
              <w:rPr>
                <w:rFonts w:ascii="Times New Roman" w:eastAsia="+mn-ea" w:hAnsi="Times New Roman"/>
                <w:bCs/>
                <w:iCs/>
                <w:noProof/>
                <w:color w:val="auto"/>
                <w:kern w:val="24"/>
                <w:sz w:val="28"/>
                <w:szCs w:val="32"/>
                <w:lang w:val="en-US"/>
              </w:rPr>
              <w:t>Physical Address</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GPS Coordinates</w:t>
            </w:r>
          </w:p>
        </w:tc>
        <w:tc>
          <w:tcPr>
            <w:tcW w:w="5977" w:type="dxa"/>
          </w:tcPr>
          <w:p w:rsidR="00B50501" w:rsidRPr="00FC3BEE" w:rsidRDefault="007E3358"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GPS coodinates. Can be used for geoplocking the agents and also for mapping the agent network graphically to expose to the customers</w:t>
            </w:r>
          </w:p>
        </w:tc>
        <w:tc>
          <w:tcPr>
            <w:tcW w:w="2605" w:type="dxa"/>
          </w:tcPr>
          <w:p w:rsidR="00B50501" w:rsidRPr="00FC3BEE" w:rsidRDefault="007E3358" w:rsidP="00E57759">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Longitude,Latitude of the Agent Outlet</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Name</w:t>
            </w:r>
          </w:p>
        </w:tc>
        <w:tc>
          <w:tcPr>
            <w:tcW w:w="5977" w:type="dxa"/>
          </w:tcPr>
          <w:p w:rsidR="00B50501" w:rsidRPr="00FC3BEE" w:rsidRDefault="00B50501"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platform provider can choose to split this eg. first, middle and last name</w:t>
            </w:r>
          </w:p>
        </w:tc>
        <w:tc>
          <w:tcPr>
            <w:tcW w:w="2605" w:type="dxa"/>
          </w:tcPr>
          <w:p w:rsidR="00B50501" w:rsidRPr="00FC3BEE" w:rsidRDefault="00B50501" w:rsidP="00E57759">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Name of the person operating the payment device eg POS</w:t>
            </w:r>
          </w:p>
        </w:tc>
      </w:tr>
      <w:tr w:rsidR="00B50501" w:rsidTr="00B50501">
        <w:tc>
          <w:tcPr>
            <w:tcW w:w="2667" w:type="dxa"/>
            <w:vMerge w:val="restart"/>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Device Operator/Service Champion / Customer Champion</w:t>
            </w: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sidRPr="00B52BE9">
              <w:rPr>
                <w:rFonts w:ascii="Times New Roman" w:eastAsia="+mn-ea" w:hAnsi="Times New Roman"/>
                <w:b/>
                <w:iCs/>
                <w:noProof/>
                <w:color w:val="auto"/>
                <w:kern w:val="24"/>
                <w:sz w:val="28"/>
                <w:szCs w:val="32"/>
                <w:lang w:val="en-US"/>
              </w:rPr>
              <w:t>Email</w:t>
            </w:r>
          </w:p>
        </w:tc>
        <w:tc>
          <w:tcPr>
            <w:tcW w:w="5977" w:type="dxa"/>
          </w:tcPr>
          <w:p w:rsidR="00B50501" w:rsidRPr="00FC3BEE" w:rsidRDefault="0059471E"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Email Address of the terminal/device user</w:t>
            </w:r>
          </w:p>
        </w:tc>
        <w:tc>
          <w:tcPr>
            <w:tcW w:w="2605" w:type="dxa"/>
          </w:tcPr>
          <w:p w:rsidR="00B50501" w:rsidRPr="00FC3BEE" w:rsidRDefault="0059471E" w:rsidP="009560B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Email address</w:t>
            </w:r>
          </w:p>
        </w:tc>
      </w:tr>
      <w:tr w:rsidR="00B50501" w:rsidTr="00B50501">
        <w:tc>
          <w:tcPr>
            <w:tcW w:w="2667" w:type="dxa"/>
            <w:vMerge/>
          </w:tcPr>
          <w:p w:rsidR="00B50501" w:rsidRPr="00B52BE9"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M</w:t>
            </w:r>
            <w:r w:rsidRPr="006C6B86">
              <w:rPr>
                <w:rFonts w:ascii="Times New Roman" w:eastAsia="+mn-ea" w:hAnsi="Times New Roman"/>
                <w:b/>
                <w:iCs/>
                <w:noProof/>
                <w:color w:val="auto"/>
                <w:kern w:val="24"/>
                <w:sz w:val="28"/>
                <w:szCs w:val="32"/>
                <w:lang w:val="en-US"/>
              </w:rPr>
              <w:t>obile number</w:t>
            </w:r>
          </w:p>
        </w:tc>
        <w:tc>
          <w:tcPr>
            <w:tcW w:w="5977" w:type="dxa"/>
          </w:tcPr>
          <w:p w:rsidR="00B50501" w:rsidRPr="00FC3BEE" w:rsidRDefault="0059471E"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Mobile number of the terminal/device user</w:t>
            </w:r>
          </w:p>
        </w:tc>
        <w:tc>
          <w:tcPr>
            <w:tcW w:w="2605" w:type="dxa"/>
          </w:tcPr>
          <w:p w:rsidR="00B50501" w:rsidRPr="00FC3BEE" w:rsidRDefault="0059471E" w:rsidP="004C671F">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Mobile number</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sidRPr="00B52BE9">
              <w:rPr>
                <w:rFonts w:ascii="Times New Roman" w:eastAsia="+mn-ea" w:hAnsi="Times New Roman"/>
                <w:b/>
                <w:iCs/>
                <w:noProof/>
                <w:color w:val="auto"/>
                <w:kern w:val="24"/>
                <w:sz w:val="28"/>
                <w:szCs w:val="32"/>
                <w:lang w:val="en-US"/>
              </w:rPr>
              <w:t>ID type</w:t>
            </w:r>
          </w:p>
        </w:tc>
        <w:tc>
          <w:tcPr>
            <w:tcW w:w="5977" w:type="dxa"/>
          </w:tcPr>
          <w:p w:rsidR="00B50501" w:rsidRPr="00FC3BEE" w:rsidRDefault="0059471E"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type of the device user. Eg Driving licence, National ID, etc.</w:t>
            </w:r>
          </w:p>
        </w:tc>
        <w:tc>
          <w:tcPr>
            <w:tcW w:w="2605" w:type="dxa"/>
          </w:tcPr>
          <w:p w:rsidR="00B50501" w:rsidRPr="00FC3BEE" w:rsidRDefault="0059471E" w:rsidP="004C671F">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Type</w:t>
            </w:r>
          </w:p>
        </w:tc>
      </w:tr>
      <w:tr w:rsidR="00B50501" w:rsidTr="00B50501">
        <w:tc>
          <w:tcPr>
            <w:tcW w:w="2667" w:type="dxa"/>
            <w:vMerge/>
          </w:tcPr>
          <w:p w:rsidR="00B50501" w:rsidRPr="00B52BE9"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ID</w:t>
            </w:r>
            <w:r w:rsidRPr="00B52BE9">
              <w:rPr>
                <w:rFonts w:ascii="Times New Roman" w:eastAsia="+mn-ea" w:hAnsi="Times New Roman"/>
                <w:b/>
                <w:iCs/>
                <w:noProof/>
                <w:color w:val="auto"/>
                <w:kern w:val="24"/>
                <w:sz w:val="28"/>
                <w:szCs w:val="32"/>
                <w:lang w:val="en-US"/>
              </w:rPr>
              <w:t xml:space="preserve"> number</w:t>
            </w:r>
          </w:p>
        </w:tc>
        <w:tc>
          <w:tcPr>
            <w:tcW w:w="5977" w:type="dxa"/>
          </w:tcPr>
          <w:p w:rsidR="00B50501" w:rsidRPr="00FC3BEE" w:rsidRDefault="0059471E"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Number on the selected ID type</w:t>
            </w:r>
          </w:p>
        </w:tc>
        <w:tc>
          <w:tcPr>
            <w:tcW w:w="2605" w:type="dxa"/>
          </w:tcPr>
          <w:p w:rsidR="00B50501" w:rsidRPr="00FC3BEE" w:rsidRDefault="0059471E" w:rsidP="004C671F">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ID Number</w:t>
            </w:r>
          </w:p>
        </w:tc>
      </w:tr>
      <w:tr w:rsidR="00B50501" w:rsidTr="00B50501">
        <w:tc>
          <w:tcPr>
            <w:tcW w:w="2667" w:type="dxa"/>
            <w:vMerge/>
          </w:tcPr>
          <w:p w:rsidR="00B50501" w:rsidRDefault="00B50501" w:rsidP="009560B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B50501" w:rsidRDefault="007E3358" w:rsidP="009560B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 Credentials eg username and pin, Biometrics, tags etc.</w:t>
            </w:r>
          </w:p>
        </w:tc>
        <w:tc>
          <w:tcPr>
            <w:tcW w:w="5977" w:type="dxa"/>
          </w:tcPr>
          <w:p w:rsidR="00B50501" w:rsidRPr="00FC3BEE" w:rsidRDefault="0059471E" w:rsidP="009560B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log in credential of the terminal/device user. This can be tags, username and pin/passwords, biometrics etc</w:t>
            </w:r>
          </w:p>
        </w:tc>
        <w:tc>
          <w:tcPr>
            <w:tcW w:w="2605" w:type="dxa"/>
          </w:tcPr>
          <w:p w:rsidR="00B50501" w:rsidRPr="00FC3BEE" w:rsidRDefault="0059471E" w:rsidP="004C671F">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User credentials</w:t>
            </w:r>
          </w:p>
        </w:tc>
      </w:tr>
    </w:tbl>
    <w:p w:rsidR="004C671F" w:rsidRDefault="004C671F" w:rsidP="004C671F">
      <w:pPr>
        <w:pStyle w:val="Bodycopy"/>
        <w:rPr>
          <w:lang w:val="en-US"/>
        </w:rPr>
      </w:pPr>
    </w:p>
    <w:p w:rsidR="0059471E" w:rsidRDefault="0059471E" w:rsidP="007D0678">
      <w:pPr>
        <w:pStyle w:val="Heading4"/>
      </w:pPr>
      <w:r>
        <w:t>Device Linking</w:t>
      </w:r>
    </w:p>
    <w:p w:rsidR="00116158" w:rsidRPr="00116158" w:rsidRDefault="00116158" w:rsidP="00116158">
      <w:pPr>
        <w:pStyle w:val="Bodycopy"/>
        <w:rPr>
          <w:rFonts w:ascii="Times New Roman" w:eastAsia="+mn-ea" w:hAnsi="Times New Roman"/>
          <w:bCs/>
          <w:iCs/>
          <w:noProof/>
          <w:color w:val="auto"/>
          <w:kern w:val="24"/>
          <w:sz w:val="28"/>
          <w:szCs w:val="32"/>
          <w:lang w:val="en-US"/>
        </w:rPr>
      </w:pPr>
      <w:r w:rsidRPr="00116158">
        <w:rPr>
          <w:rFonts w:ascii="Times New Roman" w:eastAsia="+mn-ea" w:hAnsi="Times New Roman"/>
          <w:bCs/>
          <w:iCs/>
          <w:noProof/>
          <w:color w:val="auto"/>
          <w:kern w:val="24"/>
          <w:sz w:val="28"/>
          <w:szCs w:val="32"/>
          <w:lang w:val="en-US"/>
        </w:rPr>
        <w:t>The main goal of agent device linking is to populate the Agent Outlet ID field in the Terminal/Devices database with the linked Agent outlet ID</w:t>
      </w:r>
      <w:r>
        <w:rPr>
          <w:rFonts w:ascii="Times New Roman" w:eastAsia="+mn-ea" w:hAnsi="Times New Roman"/>
          <w:bCs/>
          <w:iCs/>
          <w:noProof/>
          <w:color w:val="auto"/>
          <w:kern w:val="24"/>
          <w:sz w:val="28"/>
          <w:szCs w:val="32"/>
          <w:lang w:val="en-US"/>
        </w:rPr>
        <w:t>. When the form is submitted, the field should be populated with the selected outlet</w:t>
      </w:r>
      <w:r w:rsidR="008E097C">
        <w:rPr>
          <w:rFonts w:ascii="Times New Roman" w:eastAsia="+mn-ea" w:hAnsi="Times New Roman"/>
          <w:bCs/>
          <w:iCs/>
          <w:noProof/>
          <w:color w:val="auto"/>
          <w:kern w:val="24"/>
          <w:sz w:val="28"/>
          <w:szCs w:val="32"/>
          <w:lang w:val="en-US"/>
        </w:rPr>
        <w:t>. One outlet can have more than one devices</w:t>
      </w:r>
    </w:p>
    <w:tbl>
      <w:tblPr>
        <w:tblStyle w:val="TableGridLight"/>
        <w:tblW w:w="0" w:type="auto"/>
        <w:tblLook w:val="04A0" w:firstRow="1" w:lastRow="0" w:firstColumn="1" w:lastColumn="0" w:noHBand="0" w:noVBand="1"/>
      </w:tblPr>
      <w:tblGrid>
        <w:gridCol w:w="2667"/>
        <w:gridCol w:w="2700"/>
        <w:gridCol w:w="5977"/>
        <w:gridCol w:w="2605"/>
      </w:tblGrid>
      <w:tr w:rsidR="0059471E" w:rsidTr="00457192">
        <w:tc>
          <w:tcPr>
            <w:tcW w:w="2667" w:type="dxa"/>
          </w:tcPr>
          <w:p w:rsidR="0059471E" w:rsidRPr="00E9190B" w:rsidRDefault="0059471E"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59471E" w:rsidRPr="00E9190B" w:rsidRDefault="0059471E"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5977" w:type="dxa"/>
          </w:tcPr>
          <w:p w:rsidR="0059471E" w:rsidRPr="00E9190B" w:rsidRDefault="0059471E"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605" w:type="dxa"/>
          </w:tcPr>
          <w:p w:rsidR="0059471E" w:rsidRPr="00E9190B" w:rsidRDefault="0059471E"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116158" w:rsidTr="00457192">
        <w:tc>
          <w:tcPr>
            <w:tcW w:w="2667" w:type="dxa"/>
            <w:vMerge w:val="restart"/>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Device Linking</w:t>
            </w:r>
          </w:p>
        </w:tc>
        <w:tc>
          <w:tcPr>
            <w:tcW w:w="2700" w:type="dxa"/>
          </w:tcPr>
          <w:p w:rsidR="00116158" w:rsidRPr="00FC3BEE"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ID</w:t>
            </w:r>
          </w:p>
        </w:tc>
        <w:tc>
          <w:tcPr>
            <w:tcW w:w="5977"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Selected agent outlet ID</w:t>
            </w:r>
          </w:p>
        </w:tc>
        <w:tc>
          <w:tcPr>
            <w:tcW w:w="2605"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Outlet ID</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ID</w:t>
            </w:r>
          </w:p>
        </w:tc>
        <w:tc>
          <w:tcPr>
            <w:tcW w:w="5977" w:type="dxa"/>
          </w:tcPr>
          <w:p w:rsidR="00116158" w:rsidRPr="00FC3BEE" w:rsidRDefault="00116158"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ID Outopopulated when and agent outlet is selected</w:t>
            </w:r>
          </w:p>
        </w:tc>
        <w:tc>
          <w:tcPr>
            <w:tcW w:w="2605"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ID</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Pr="00FC3BEE"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Name</w:t>
            </w:r>
          </w:p>
        </w:tc>
        <w:tc>
          <w:tcPr>
            <w:tcW w:w="5977" w:type="dxa"/>
          </w:tcPr>
          <w:p w:rsidR="00116158" w:rsidRPr="00FC3BEE" w:rsidRDefault="00116158"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Name outopopulated after selecting the agent oulet</w:t>
            </w:r>
          </w:p>
        </w:tc>
        <w:tc>
          <w:tcPr>
            <w:tcW w:w="2605"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Name</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Pr="00FC3BEE"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Agent Outlet Name</w:t>
            </w:r>
          </w:p>
        </w:tc>
        <w:tc>
          <w:tcPr>
            <w:tcW w:w="5977" w:type="dxa"/>
          </w:tcPr>
          <w:p w:rsidR="00116158" w:rsidRPr="00FC3BEE" w:rsidRDefault="00116158"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Outlet name outopopulated after selecting the agent outlet</w:t>
            </w:r>
          </w:p>
        </w:tc>
        <w:tc>
          <w:tcPr>
            <w:tcW w:w="2605"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Agent Outlet Name</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Pr="00FC3BEE"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Terminal/Device ID</w:t>
            </w:r>
          </w:p>
        </w:tc>
        <w:tc>
          <w:tcPr>
            <w:tcW w:w="5977" w:type="dxa"/>
          </w:tcPr>
          <w:p w:rsidR="00116158" w:rsidRPr="00FC3BEE" w:rsidRDefault="00116158"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field if populated by the administrator who is linking the device. You can use live query on the device database to make work easier. Only unlinked devices can be selected</w:t>
            </w:r>
          </w:p>
        </w:tc>
        <w:tc>
          <w:tcPr>
            <w:tcW w:w="2605" w:type="dxa"/>
          </w:tcPr>
          <w:p w:rsidR="00116158" w:rsidRPr="00FC3BEE"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Terminal/Device ID</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 Model</w:t>
            </w:r>
          </w:p>
        </w:tc>
        <w:tc>
          <w:tcPr>
            <w:tcW w:w="5977" w:type="dxa"/>
          </w:tcPr>
          <w:p w:rsidR="00116158" w:rsidRDefault="00C85DC9" w:rsidP="00457192">
            <w:pPr>
              <w:pStyle w:val="Bodycopy"/>
              <w:spacing w:line="300" w:lineRule="exact"/>
              <w:rPr>
                <w:rFonts w:ascii="Times New Roman" w:eastAsia="+mn-ea" w:hAnsi="Times New Roman"/>
                <w:bCs/>
                <w:iCs/>
                <w:noProof/>
                <w:color w:val="auto"/>
                <w:kern w:val="24"/>
                <w:sz w:val="28"/>
                <w:szCs w:val="32"/>
                <w:lang w:val="en-US"/>
              </w:rPr>
            </w:pPr>
            <w:r w:rsidRPr="00C85DC9">
              <w:rPr>
                <w:rFonts w:ascii="Times New Roman" w:eastAsia="+mn-ea" w:hAnsi="Times New Roman"/>
                <w:bCs/>
                <w:iCs/>
                <w:noProof/>
                <w:color w:val="auto"/>
                <w:kern w:val="24"/>
                <w:sz w:val="28"/>
                <w:szCs w:val="32"/>
                <w:lang w:val="en-US"/>
              </w:rPr>
              <w:t xml:space="preserve">Terminal Model </w:t>
            </w:r>
            <w:r w:rsidR="00116158">
              <w:rPr>
                <w:rFonts w:ascii="Times New Roman" w:eastAsia="+mn-ea" w:hAnsi="Times New Roman"/>
                <w:bCs/>
                <w:iCs/>
                <w:noProof/>
                <w:color w:val="auto"/>
                <w:kern w:val="24"/>
                <w:sz w:val="28"/>
                <w:szCs w:val="32"/>
                <w:lang w:val="en-US"/>
              </w:rPr>
              <w:t>outopopulated when the correct Terminal/Device ID is selected</w:t>
            </w:r>
          </w:p>
        </w:tc>
        <w:tc>
          <w:tcPr>
            <w:tcW w:w="2605" w:type="dxa"/>
          </w:tcPr>
          <w:p w:rsidR="00116158" w:rsidRDefault="00116158"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Terminal Model</w:t>
            </w:r>
          </w:p>
        </w:tc>
      </w:tr>
      <w:tr w:rsidR="00116158" w:rsidTr="00457192">
        <w:tc>
          <w:tcPr>
            <w:tcW w:w="2667" w:type="dxa"/>
            <w:vMerge/>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116158" w:rsidRDefault="00116158"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Terminal Application Version</w:t>
            </w:r>
          </w:p>
        </w:tc>
        <w:tc>
          <w:tcPr>
            <w:tcW w:w="5977" w:type="dxa"/>
          </w:tcPr>
          <w:p w:rsidR="00116158" w:rsidRDefault="00C85DC9" w:rsidP="00457192">
            <w:pPr>
              <w:pStyle w:val="Bodycopy"/>
              <w:spacing w:line="300" w:lineRule="exact"/>
              <w:rPr>
                <w:rFonts w:ascii="Times New Roman" w:eastAsia="+mn-ea" w:hAnsi="Times New Roman"/>
                <w:bCs/>
                <w:iCs/>
                <w:noProof/>
                <w:color w:val="auto"/>
                <w:kern w:val="24"/>
                <w:sz w:val="28"/>
                <w:szCs w:val="32"/>
                <w:lang w:val="en-US"/>
              </w:rPr>
            </w:pPr>
            <w:r w:rsidRPr="00C85DC9">
              <w:rPr>
                <w:rFonts w:ascii="Times New Roman" w:eastAsia="+mn-ea" w:hAnsi="Times New Roman"/>
                <w:bCs/>
                <w:iCs/>
                <w:noProof/>
                <w:color w:val="auto"/>
                <w:kern w:val="24"/>
                <w:sz w:val="28"/>
                <w:szCs w:val="32"/>
                <w:lang w:val="en-US"/>
              </w:rPr>
              <w:t xml:space="preserve">Terminal Application Version </w:t>
            </w:r>
            <w:r>
              <w:rPr>
                <w:rFonts w:ascii="Times New Roman" w:eastAsia="+mn-ea" w:hAnsi="Times New Roman"/>
                <w:bCs/>
                <w:iCs/>
                <w:noProof/>
                <w:color w:val="auto"/>
                <w:kern w:val="24"/>
                <w:sz w:val="28"/>
                <w:szCs w:val="32"/>
                <w:lang w:val="en-US"/>
              </w:rPr>
              <w:t>outopopulated when the correct Terminal/Device ID is selected</w:t>
            </w:r>
          </w:p>
        </w:tc>
        <w:tc>
          <w:tcPr>
            <w:tcW w:w="2605" w:type="dxa"/>
          </w:tcPr>
          <w:p w:rsidR="00116158" w:rsidRDefault="00C85DC9" w:rsidP="00457192">
            <w:pPr>
              <w:pStyle w:val="Bodycopy"/>
              <w:spacing w:after="100" w:afterAutospacing="1" w:line="300" w:lineRule="exact"/>
              <w:rPr>
                <w:rFonts w:ascii="Times New Roman" w:eastAsia="+mn-ea" w:hAnsi="Times New Roman"/>
                <w:bCs/>
                <w:iCs/>
                <w:noProof/>
                <w:color w:val="auto"/>
                <w:kern w:val="24"/>
                <w:sz w:val="28"/>
                <w:szCs w:val="32"/>
                <w:lang w:val="en-US"/>
              </w:rPr>
            </w:pPr>
            <w:r w:rsidRPr="00C85DC9">
              <w:rPr>
                <w:rFonts w:ascii="Times New Roman" w:eastAsia="+mn-ea" w:hAnsi="Times New Roman"/>
                <w:bCs/>
                <w:iCs/>
                <w:noProof/>
                <w:color w:val="auto"/>
                <w:kern w:val="24"/>
                <w:sz w:val="28"/>
                <w:szCs w:val="32"/>
                <w:lang w:val="en-US"/>
              </w:rPr>
              <w:t>Terminal Application Version</w:t>
            </w:r>
          </w:p>
        </w:tc>
      </w:tr>
    </w:tbl>
    <w:p w:rsidR="0059471E" w:rsidRPr="0059471E" w:rsidRDefault="0059471E" w:rsidP="0059471E">
      <w:pPr>
        <w:pStyle w:val="Bodycopy"/>
        <w:rPr>
          <w:lang w:val="en-US"/>
        </w:rPr>
      </w:pPr>
    </w:p>
    <w:p w:rsidR="0059471E" w:rsidRDefault="004F7D43" w:rsidP="007D0678">
      <w:pPr>
        <w:pStyle w:val="Heading4"/>
      </w:pPr>
      <w:r>
        <w:t>Customer Charges</w:t>
      </w:r>
    </w:p>
    <w:p w:rsidR="0059471E" w:rsidRDefault="004F7D43" w:rsidP="004F7D43">
      <w:pPr>
        <w:pStyle w:val="Bodycopy"/>
        <w:spacing w:line="300" w:lineRule="exact"/>
        <w:rPr>
          <w:rFonts w:ascii="Times New Roman" w:eastAsia="+mn-ea" w:hAnsi="Times New Roman"/>
          <w:bCs/>
          <w:iCs/>
          <w:noProof/>
          <w:color w:val="auto"/>
          <w:kern w:val="24"/>
          <w:sz w:val="28"/>
          <w:szCs w:val="32"/>
          <w:lang w:val="en-US"/>
        </w:rPr>
      </w:pPr>
      <w:r w:rsidRPr="004F7D43">
        <w:rPr>
          <w:rFonts w:ascii="Times New Roman" w:eastAsia="+mn-ea" w:hAnsi="Times New Roman"/>
          <w:bCs/>
          <w:iCs/>
          <w:noProof/>
          <w:color w:val="auto"/>
          <w:kern w:val="24"/>
          <w:sz w:val="28"/>
          <w:szCs w:val="32"/>
          <w:lang w:val="en-US"/>
        </w:rPr>
        <w:t>Customer charges are categorized as Flat rate, Percentage</w:t>
      </w:r>
      <w:r w:rsidR="00095DD3">
        <w:rPr>
          <w:rFonts w:ascii="Times New Roman" w:eastAsia="+mn-ea" w:hAnsi="Times New Roman"/>
          <w:bCs/>
          <w:iCs/>
          <w:noProof/>
          <w:color w:val="auto"/>
          <w:kern w:val="24"/>
          <w:sz w:val="28"/>
          <w:szCs w:val="32"/>
          <w:lang w:val="en-US"/>
        </w:rPr>
        <w:t xml:space="preserve"> of the transacted amount</w:t>
      </w:r>
      <w:r w:rsidRPr="004F7D43">
        <w:rPr>
          <w:rFonts w:ascii="Times New Roman" w:eastAsia="+mn-ea" w:hAnsi="Times New Roman"/>
          <w:bCs/>
          <w:iCs/>
          <w:noProof/>
          <w:color w:val="auto"/>
          <w:kern w:val="24"/>
          <w:sz w:val="28"/>
          <w:szCs w:val="32"/>
          <w:lang w:val="en-US"/>
        </w:rPr>
        <w:t xml:space="preserve"> and Tiered rates</w:t>
      </w:r>
      <w:r w:rsidR="00095DD3">
        <w:rPr>
          <w:rFonts w:ascii="Times New Roman" w:eastAsia="+mn-ea" w:hAnsi="Times New Roman"/>
          <w:bCs/>
          <w:iCs/>
          <w:noProof/>
          <w:color w:val="auto"/>
          <w:kern w:val="24"/>
          <w:sz w:val="28"/>
          <w:szCs w:val="32"/>
          <w:lang w:val="en-US"/>
        </w:rPr>
        <w:t xml:space="preserve"> based on transaction amount</w:t>
      </w:r>
      <w:r>
        <w:rPr>
          <w:rFonts w:ascii="Times New Roman" w:eastAsia="+mn-ea" w:hAnsi="Times New Roman"/>
          <w:bCs/>
          <w:iCs/>
          <w:noProof/>
          <w:color w:val="auto"/>
          <w:kern w:val="24"/>
          <w:sz w:val="28"/>
          <w:szCs w:val="32"/>
          <w:lang w:val="en-US"/>
        </w:rPr>
        <w:t>.</w:t>
      </w:r>
      <w:r w:rsidR="00095DD3">
        <w:rPr>
          <w:rFonts w:ascii="Times New Roman" w:eastAsia="+mn-ea" w:hAnsi="Times New Roman"/>
          <w:bCs/>
          <w:iCs/>
          <w:noProof/>
          <w:color w:val="auto"/>
          <w:kern w:val="24"/>
          <w:sz w:val="28"/>
          <w:szCs w:val="32"/>
          <w:lang w:val="en-US"/>
        </w:rPr>
        <w:t xml:space="preserve"> All the fees are set based on transaction types</w:t>
      </w:r>
    </w:p>
    <w:p w:rsidR="00095DD3" w:rsidRDefault="00095DD3" w:rsidP="007D0678">
      <w:pPr>
        <w:pStyle w:val="Heading5"/>
        <w:rPr>
          <w:noProof/>
        </w:rPr>
      </w:pPr>
      <w:r>
        <w:rPr>
          <w:noProof/>
        </w:rPr>
        <w:t>Transaction Type Parameters</w:t>
      </w:r>
    </w:p>
    <w:p w:rsidR="00095DD3" w:rsidRDefault="00095DD3" w:rsidP="00095DD3">
      <w:pPr>
        <w:pStyle w:val="Bodycopy"/>
        <w:spacing w:line="300" w:lineRule="exact"/>
        <w:rPr>
          <w:rFonts w:ascii="Times New Roman" w:eastAsia="+mn-ea" w:hAnsi="Times New Roman"/>
          <w:bCs/>
          <w:iCs/>
          <w:noProof/>
          <w:color w:val="auto"/>
          <w:kern w:val="24"/>
          <w:sz w:val="28"/>
          <w:szCs w:val="32"/>
          <w:lang w:val="en-US"/>
        </w:rPr>
      </w:pPr>
      <w:r w:rsidRPr="00095DD3">
        <w:rPr>
          <w:rFonts w:ascii="Times New Roman" w:eastAsia="+mn-ea" w:hAnsi="Times New Roman"/>
          <w:bCs/>
          <w:iCs/>
          <w:noProof/>
          <w:color w:val="auto"/>
          <w:kern w:val="24"/>
          <w:sz w:val="28"/>
          <w:szCs w:val="32"/>
          <w:lang w:val="en-US"/>
        </w:rPr>
        <w:t>The purpose of this is to define the type of charge setup used by various transaction types. Eg If the bank chooses to charge for balance enquiry, they may consider a flat rate</w:t>
      </w:r>
    </w:p>
    <w:tbl>
      <w:tblPr>
        <w:tblStyle w:val="TableGridLight"/>
        <w:tblW w:w="0" w:type="auto"/>
        <w:tblLook w:val="04A0" w:firstRow="1" w:lastRow="0" w:firstColumn="1" w:lastColumn="0" w:noHBand="0" w:noVBand="1"/>
      </w:tblPr>
      <w:tblGrid>
        <w:gridCol w:w="2667"/>
        <w:gridCol w:w="2700"/>
        <w:gridCol w:w="5977"/>
        <w:gridCol w:w="2605"/>
      </w:tblGrid>
      <w:tr w:rsidR="00095DD3" w:rsidTr="00457192">
        <w:tc>
          <w:tcPr>
            <w:tcW w:w="2667" w:type="dxa"/>
          </w:tcPr>
          <w:p w:rsidR="00095DD3" w:rsidRPr="00E9190B" w:rsidRDefault="00095DD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095DD3" w:rsidRPr="00E9190B" w:rsidRDefault="00095DD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5977" w:type="dxa"/>
          </w:tcPr>
          <w:p w:rsidR="00095DD3" w:rsidRPr="00E9190B" w:rsidRDefault="00095DD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605" w:type="dxa"/>
          </w:tcPr>
          <w:p w:rsidR="00095DD3" w:rsidRPr="00E9190B" w:rsidRDefault="00095DD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095DD3" w:rsidTr="00457192">
        <w:tc>
          <w:tcPr>
            <w:tcW w:w="2667" w:type="dxa"/>
            <w:vMerge w:val="restart"/>
          </w:tcPr>
          <w:p w:rsidR="00095DD3" w:rsidRDefault="00095DD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Types/Services Setup</w:t>
            </w:r>
          </w:p>
        </w:tc>
        <w:tc>
          <w:tcPr>
            <w:tcW w:w="2700" w:type="dxa"/>
          </w:tcPr>
          <w:p w:rsidR="00095DD3" w:rsidRPr="00FC3BEE" w:rsidRDefault="00095DD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5977" w:type="dxa"/>
          </w:tcPr>
          <w:p w:rsidR="00095DD3" w:rsidRPr="00FC3BEE" w:rsidRDefault="00095DD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transaction type done by the customer</w:t>
            </w:r>
          </w:p>
        </w:tc>
        <w:tc>
          <w:tcPr>
            <w:tcW w:w="2605" w:type="dxa"/>
          </w:tcPr>
          <w:p w:rsidR="00095DD3" w:rsidRPr="00FC3BEE" w:rsidRDefault="00095DD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Balance Inquiry, Fund Transfer, Full Statement etc.</w:t>
            </w:r>
          </w:p>
        </w:tc>
      </w:tr>
      <w:tr w:rsidR="00095DD3" w:rsidTr="00457192">
        <w:tc>
          <w:tcPr>
            <w:tcW w:w="2667" w:type="dxa"/>
            <w:vMerge/>
          </w:tcPr>
          <w:p w:rsidR="00095DD3" w:rsidRDefault="00095DD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095DD3" w:rsidRDefault="00095DD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Charge Type</w:t>
            </w:r>
          </w:p>
        </w:tc>
        <w:tc>
          <w:tcPr>
            <w:tcW w:w="5977" w:type="dxa"/>
          </w:tcPr>
          <w:p w:rsidR="00095DD3" w:rsidRPr="00FC3BEE" w:rsidRDefault="00095DD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type of charge model that this transaction will follow</w:t>
            </w:r>
          </w:p>
        </w:tc>
        <w:tc>
          <w:tcPr>
            <w:tcW w:w="2605" w:type="dxa"/>
          </w:tcPr>
          <w:p w:rsidR="00095DD3" w:rsidRDefault="00095DD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charge model ie</w:t>
            </w:r>
          </w:p>
          <w:p w:rsidR="00095DD3" w:rsidRDefault="00095DD3" w:rsidP="00ED194F">
            <w:pPr>
              <w:pStyle w:val="Bodycopy"/>
              <w:numPr>
                <w:ilvl w:val="0"/>
                <w:numId w:val="51"/>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Flat Rate</w:t>
            </w:r>
          </w:p>
          <w:p w:rsidR="00095DD3" w:rsidRDefault="00095DD3" w:rsidP="00ED194F">
            <w:pPr>
              <w:pStyle w:val="Bodycopy"/>
              <w:numPr>
                <w:ilvl w:val="0"/>
                <w:numId w:val="51"/>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Percentage</w:t>
            </w:r>
          </w:p>
          <w:p w:rsidR="00095DD3" w:rsidRPr="00095DD3" w:rsidRDefault="00095DD3" w:rsidP="00ED194F">
            <w:pPr>
              <w:pStyle w:val="Bodycopy"/>
              <w:numPr>
                <w:ilvl w:val="0"/>
                <w:numId w:val="51"/>
              </w:numPr>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Tiered</w:t>
            </w:r>
          </w:p>
        </w:tc>
      </w:tr>
    </w:tbl>
    <w:p w:rsidR="00095DD3" w:rsidRPr="00095DD3" w:rsidRDefault="00095DD3" w:rsidP="00095DD3">
      <w:pPr>
        <w:pStyle w:val="Bodycopy"/>
        <w:spacing w:line="300" w:lineRule="exact"/>
        <w:rPr>
          <w:rFonts w:ascii="Times New Roman" w:eastAsia="+mn-ea" w:hAnsi="Times New Roman"/>
          <w:bCs/>
          <w:iCs/>
          <w:noProof/>
          <w:color w:val="auto"/>
          <w:kern w:val="24"/>
          <w:sz w:val="28"/>
          <w:szCs w:val="32"/>
          <w:lang w:val="en-US"/>
        </w:rPr>
      </w:pPr>
    </w:p>
    <w:p w:rsidR="00095DD3" w:rsidRPr="00095DD3" w:rsidRDefault="00095DD3" w:rsidP="007D0678">
      <w:pPr>
        <w:pStyle w:val="Heading5"/>
        <w:rPr>
          <w:noProof/>
        </w:rPr>
      </w:pPr>
      <w:r w:rsidRPr="00095DD3">
        <w:rPr>
          <w:noProof/>
        </w:rPr>
        <w:t>Charge Parameter Setup</w:t>
      </w:r>
    </w:p>
    <w:tbl>
      <w:tblPr>
        <w:tblStyle w:val="TableGridLight"/>
        <w:tblW w:w="0" w:type="auto"/>
        <w:tblLook w:val="04A0" w:firstRow="1" w:lastRow="0" w:firstColumn="1" w:lastColumn="0" w:noHBand="0" w:noVBand="1"/>
      </w:tblPr>
      <w:tblGrid>
        <w:gridCol w:w="2667"/>
        <w:gridCol w:w="2700"/>
        <w:gridCol w:w="5977"/>
        <w:gridCol w:w="2605"/>
      </w:tblGrid>
      <w:tr w:rsidR="004F7D43" w:rsidTr="00457192">
        <w:tc>
          <w:tcPr>
            <w:tcW w:w="2667" w:type="dxa"/>
          </w:tcPr>
          <w:p w:rsidR="004F7D43" w:rsidRPr="00E9190B" w:rsidRDefault="004F7D4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4F7D43" w:rsidRPr="00E9190B" w:rsidRDefault="004F7D4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5977" w:type="dxa"/>
          </w:tcPr>
          <w:p w:rsidR="004F7D43" w:rsidRPr="00E9190B" w:rsidRDefault="004F7D4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605" w:type="dxa"/>
          </w:tcPr>
          <w:p w:rsidR="004F7D43" w:rsidRPr="00E9190B" w:rsidRDefault="004F7D4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4F7D43" w:rsidTr="00457192">
        <w:tc>
          <w:tcPr>
            <w:tcW w:w="2667" w:type="dxa"/>
            <w:vMerge w:val="restart"/>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Flat Rate</w:t>
            </w:r>
          </w:p>
        </w:tc>
        <w:tc>
          <w:tcPr>
            <w:tcW w:w="2700" w:type="dxa"/>
          </w:tcPr>
          <w:p w:rsidR="004F7D43" w:rsidRPr="00FC3BEE"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5977"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Balance Inquiry, Fund Transfer, Full Statement etc.</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4F7D43" w:rsidTr="00457192">
        <w:tc>
          <w:tcPr>
            <w:tcW w:w="2667" w:type="dxa"/>
            <w:vMerge/>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Fee</w:t>
            </w:r>
          </w:p>
        </w:tc>
        <w:tc>
          <w:tcPr>
            <w:tcW w:w="5977" w:type="dxa"/>
          </w:tcPr>
          <w:p w:rsidR="004F7D43" w:rsidRPr="00FC3BEE"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Flat fee that the customer will pay for a given transaction type</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Fee</w:t>
            </w:r>
          </w:p>
        </w:tc>
      </w:tr>
      <w:tr w:rsidR="004F7D43" w:rsidTr="00457192">
        <w:tc>
          <w:tcPr>
            <w:tcW w:w="2667" w:type="dxa"/>
            <w:vMerge w:val="restart"/>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Percentage</w:t>
            </w: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5977" w:type="dxa"/>
          </w:tcPr>
          <w:p w:rsidR="004F7D43" w:rsidRPr="00FC3BEE"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Fund Transfer, Cash In, Cash Out etc.</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4F7D43" w:rsidTr="00457192">
        <w:tc>
          <w:tcPr>
            <w:tcW w:w="2667" w:type="dxa"/>
            <w:vMerge/>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Percentage Fee</w:t>
            </w:r>
          </w:p>
        </w:tc>
        <w:tc>
          <w:tcPr>
            <w:tcW w:w="5977" w:type="dxa"/>
          </w:tcPr>
          <w:p w:rsidR="004F7D43" w:rsidRPr="00FC3BEE"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A percentage of the customer transaction amount that the customer pays as fee for the transaction</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Percentage value</w:t>
            </w:r>
          </w:p>
        </w:tc>
      </w:tr>
      <w:tr w:rsidR="004F7D43" w:rsidTr="00903DAD">
        <w:trPr>
          <w:trHeight w:val="530"/>
        </w:trPr>
        <w:tc>
          <w:tcPr>
            <w:tcW w:w="2667" w:type="dxa"/>
            <w:vMerge w:val="restart"/>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Tiered Rates</w:t>
            </w: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5977" w:type="dxa"/>
          </w:tcPr>
          <w:p w:rsidR="004F7D43" w:rsidRPr="00FC3BEE"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Fund Transfer, Cash In, Cash Out etc.</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4F7D43" w:rsidTr="00457192">
        <w:tc>
          <w:tcPr>
            <w:tcW w:w="2667" w:type="dxa"/>
            <w:vMerge/>
          </w:tcPr>
          <w:p w:rsidR="004F7D43" w:rsidRPr="00B52BE9" w:rsidRDefault="004F7D4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Tier</w:t>
            </w:r>
          </w:p>
        </w:tc>
        <w:tc>
          <w:tcPr>
            <w:tcW w:w="5977" w:type="dxa"/>
          </w:tcPr>
          <w:p w:rsidR="00903DAD"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The band for the transaction. This typical has the lower and the upper limit. Eg the provider might want to charge X shillings for transaction amount between Y shillings and Z shillings.</w:t>
            </w:r>
          </w:p>
          <w:p w:rsidR="005A0E6B" w:rsidRDefault="00E85512"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Below in a sample tiered setup</w:t>
            </w:r>
          </w:p>
          <w:tbl>
            <w:tblPr>
              <w:tblStyle w:val="GridTable2-Accent4"/>
              <w:tblpPr w:leftFromText="180" w:rightFromText="180" w:vertAnchor="page" w:horzAnchor="margin" w:tblpY="1801"/>
              <w:tblOverlap w:val="never"/>
              <w:tblW w:w="0" w:type="auto"/>
              <w:tblLook w:val="04A0" w:firstRow="1" w:lastRow="0" w:firstColumn="1" w:lastColumn="0" w:noHBand="0" w:noVBand="1"/>
            </w:tblPr>
            <w:tblGrid>
              <w:gridCol w:w="2070"/>
              <w:gridCol w:w="1710"/>
              <w:gridCol w:w="1134"/>
            </w:tblGrid>
            <w:tr w:rsidR="005A0E6B" w:rsidRPr="00D80567" w:rsidTr="005A0E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5A0E6B" w:rsidRPr="005A0E6B" w:rsidRDefault="005A0E6B" w:rsidP="005A0E6B">
                  <w:pPr>
                    <w:spacing w:before="0" w:after="0" w:line="240" w:lineRule="auto"/>
                    <w:jc w:val="center"/>
                    <w:rPr>
                      <w:rFonts w:ascii="Times New Roman" w:eastAsia="Calibri" w:hAnsi="Times New Roman"/>
                      <w:b w:val="0"/>
                      <w:bCs w:val="0"/>
                      <w:color w:val="auto"/>
                      <w:sz w:val="28"/>
                      <w:szCs w:val="28"/>
                    </w:rPr>
                  </w:pPr>
                  <w:r w:rsidRPr="005A0E6B">
                    <w:rPr>
                      <w:rFonts w:ascii="Times New Roman" w:eastAsia="Calibri" w:hAnsi="Times New Roman"/>
                      <w:b w:val="0"/>
                      <w:bCs w:val="0"/>
                      <w:color w:val="auto"/>
                      <w:sz w:val="28"/>
                      <w:szCs w:val="28"/>
                    </w:rPr>
                    <w:t>Range From</w:t>
                  </w:r>
                </w:p>
              </w:tc>
              <w:tc>
                <w:tcPr>
                  <w:tcW w:w="1710" w:type="dxa"/>
                </w:tcPr>
                <w:p w:rsidR="005A0E6B" w:rsidRPr="005A0E6B" w:rsidRDefault="005A0E6B" w:rsidP="005A0E6B">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color w:val="auto"/>
                      <w:sz w:val="28"/>
                      <w:szCs w:val="28"/>
                    </w:rPr>
                  </w:pPr>
                  <w:r w:rsidRPr="005A0E6B">
                    <w:rPr>
                      <w:rFonts w:ascii="Times New Roman" w:eastAsia="Calibri" w:hAnsi="Times New Roman"/>
                      <w:b w:val="0"/>
                      <w:bCs w:val="0"/>
                      <w:color w:val="auto"/>
                      <w:sz w:val="28"/>
                      <w:szCs w:val="28"/>
                    </w:rPr>
                    <w:t>Range To</w:t>
                  </w:r>
                </w:p>
              </w:tc>
              <w:tc>
                <w:tcPr>
                  <w:tcW w:w="1134" w:type="dxa"/>
                </w:tcPr>
                <w:p w:rsidR="005A0E6B" w:rsidRPr="005A0E6B" w:rsidRDefault="005A0E6B" w:rsidP="005A0E6B">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color w:val="auto"/>
                      <w:sz w:val="28"/>
                      <w:szCs w:val="28"/>
                    </w:rPr>
                  </w:pPr>
                  <w:r w:rsidRPr="005A0E6B">
                    <w:rPr>
                      <w:rFonts w:ascii="Times New Roman" w:eastAsia="Calibri" w:hAnsi="Times New Roman"/>
                      <w:b w:val="0"/>
                      <w:bCs w:val="0"/>
                      <w:color w:val="auto"/>
                      <w:sz w:val="28"/>
                      <w:szCs w:val="28"/>
                    </w:rPr>
                    <w:t>Amount</w:t>
                  </w:r>
                </w:p>
              </w:tc>
            </w:tr>
            <w:tr w:rsidR="005A0E6B" w:rsidRPr="00D80567" w:rsidTr="005A0E6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tcPr>
                <w:p w:rsidR="005A0E6B" w:rsidRPr="005A0E6B" w:rsidRDefault="005A0E6B" w:rsidP="005A0E6B">
                  <w:pPr>
                    <w:spacing w:before="0" w:after="0" w:line="240" w:lineRule="auto"/>
                    <w:jc w:val="center"/>
                    <w:rPr>
                      <w:rFonts w:ascii="Times New Roman" w:eastAsia="Calibri" w:hAnsi="Times New Roman"/>
                      <w:b w:val="0"/>
                      <w:color w:val="auto"/>
                      <w:sz w:val="28"/>
                      <w:szCs w:val="28"/>
                    </w:rPr>
                  </w:pPr>
                  <w:r w:rsidRPr="005A0E6B">
                    <w:rPr>
                      <w:rFonts w:ascii="Times New Roman" w:eastAsia="Calibri" w:hAnsi="Times New Roman"/>
                      <w:b w:val="0"/>
                      <w:color w:val="auto"/>
                      <w:sz w:val="28"/>
                      <w:szCs w:val="28"/>
                    </w:rPr>
                    <w:t>500</w:t>
                  </w:r>
                </w:p>
              </w:tc>
              <w:tc>
                <w:tcPr>
                  <w:tcW w:w="1710" w:type="dxa"/>
                  <w:shd w:val="clear" w:color="auto" w:fill="F2F2F2" w:themeFill="background1" w:themeFillShade="F2"/>
                </w:tcPr>
                <w:p w:rsidR="005A0E6B" w:rsidRPr="005A0E6B" w:rsidRDefault="005A0E6B" w:rsidP="005A0E6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2500</w:t>
                  </w:r>
                </w:p>
              </w:tc>
              <w:tc>
                <w:tcPr>
                  <w:tcW w:w="1134" w:type="dxa"/>
                  <w:shd w:val="clear" w:color="auto" w:fill="F2F2F2" w:themeFill="background1" w:themeFillShade="F2"/>
                </w:tcPr>
                <w:p w:rsidR="005A0E6B" w:rsidRPr="005A0E6B" w:rsidRDefault="005A0E6B" w:rsidP="005A0E6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200</w:t>
                  </w:r>
                </w:p>
              </w:tc>
            </w:tr>
            <w:tr w:rsidR="005A0E6B" w:rsidRPr="00D80567" w:rsidTr="005A0E6B">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tcPr>
                <w:p w:rsidR="005A0E6B" w:rsidRPr="005A0E6B" w:rsidRDefault="005A0E6B" w:rsidP="005A0E6B">
                  <w:pPr>
                    <w:spacing w:before="0" w:after="0" w:line="240" w:lineRule="auto"/>
                    <w:jc w:val="center"/>
                    <w:rPr>
                      <w:rFonts w:ascii="Times New Roman" w:eastAsia="Calibri" w:hAnsi="Times New Roman"/>
                      <w:b w:val="0"/>
                      <w:color w:val="auto"/>
                      <w:sz w:val="28"/>
                      <w:szCs w:val="28"/>
                    </w:rPr>
                  </w:pPr>
                  <w:r w:rsidRPr="005A0E6B">
                    <w:rPr>
                      <w:rFonts w:ascii="Times New Roman" w:eastAsia="Calibri" w:hAnsi="Times New Roman"/>
                      <w:b w:val="0"/>
                      <w:bCs w:val="0"/>
                      <w:color w:val="auto"/>
                      <w:sz w:val="28"/>
                      <w:szCs w:val="28"/>
                    </w:rPr>
                    <w:t>2501</w:t>
                  </w:r>
                </w:p>
              </w:tc>
              <w:tc>
                <w:tcPr>
                  <w:tcW w:w="1710" w:type="dxa"/>
                  <w:shd w:val="clear" w:color="auto" w:fill="F2F2F2" w:themeFill="background1" w:themeFillShade="F2"/>
                </w:tcPr>
                <w:p w:rsidR="005A0E6B" w:rsidRPr="005A0E6B" w:rsidRDefault="005A0E6B" w:rsidP="005A0E6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5000</w:t>
                  </w:r>
                </w:p>
              </w:tc>
              <w:tc>
                <w:tcPr>
                  <w:tcW w:w="1134" w:type="dxa"/>
                  <w:shd w:val="clear" w:color="auto" w:fill="F2F2F2" w:themeFill="background1" w:themeFillShade="F2"/>
                </w:tcPr>
                <w:p w:rsidR="005A0E6B" w:rsidRPr="005A0E6B" w:rsidRDefault="005A0E6B" w:rsidP="005A0E6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300</w:t>
                  </w:r>
                </w:p>
              </w:tc>
            </w:tr>
            <w:tr w:rsidR="005A0E6B" w:rsidRPr="00D80567" w:rsidTr="005A0E6B">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070" w:type="dxa"/>
                  <w:shd w:val="clear" w:color="auto" w:fill="F2F2F2" w:themeFill="background1" w:themeFillShade="F2"/>
                </w:tcPr>
                <w:p w:rsidR="005A0E6B" w:rsidRPr="005A0E6B" w:rsidRDefault="005A0E6B" w:rsidP="005A0E6B">
                  <w:pPr>
                    <w:spacing w:before="0" w:after="0" w:line="240" w:lineRule="auto"/>
                    <w:jc w:val="center"/>
                    <w:rPr>
                      <w:rFonts w:ascii="Times New Roman" w:eastAsia="Calibri" w:hAnsi="Times New Roman"/>
                      <w:b w:val="0"/>
                      <w:color w:val="auto"/>
                      <w:sz w:val="28"/>
                      <w:szCs w:val="28"/>
                    </w:rPr>
                  </w:pPr>
                  <w:r w:rsidRPr="005A0E6B">
                    <w:rPr>
                      <w:rFonts w:ascii="Times New Roman" w:eastAsia="Calibri" w:hAnsi="Times New Roman"/>
                      <w:b w:val="0"/>
                      <w:bCs w:val="0"/>
                      <w:color w:val="auto"/>
                      <w:sz w:val="28"/>
                      <w:szCs w:val="28"/>
                    </w:rPr>
                    <w:t>5001</w:t>
                  </w:r>
                </w:p>
              </w:tc>
              <w:tc>
                <w:tcPr>
                  <w:tcW w:w="1710" w:type="dxa"/>
                  <w:shd w:val="clear" w:color="auto" w:fill="F2F2F2" w:themeFill="background1" w:themeFillShade="F2"/>
                </w:tcPr>
                <w:p w:rsidR="005A0E6B" w:rsidRPr="005A0E6B" w:rsidRDefault="005A0E6B" w:rsidP="005A0E6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10000</w:t>
                  </w:r>
                </w:p>
              </w:tc>
              <w:tc>
                <w:tcPr>
                  <w:tcW w:w="1134" w:type="dxa"/>
                  <w:shd w:val="clear" w:color="auto" w:fill="F2F2F2" w:themeFill="background1" w:themeFillShade="F2"/>
                </w:tcPr>
                <w:p w:rsidR="005A0E6B" w:rsidRPr="005A0E6B" w:rsidRDefault="005A0E6B" w:rsidP="005A0E6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8"/>
                      <w:szCs w:val="28"/>
                    </w:rPr>
                  </w:pPr>
                  <w:r w:rsidRPr="005A0E6B">
                    <w:rPr>
                      <w:rFonts w:ascii="Times New Roman" w:eastAsia="Calibri" w:hAnsi="Times New Roman"/>
                      <w:b/>
                      <w:bCs/>
                      <w:color w:val="auto"/>
                      <w:sz w:val="28"/>
                      <w:szCs w:val="28"/>
                    </w:rPr>
                    <w:t>400</w:t>
                  </w:r>
                </w:p>
              </w:tc>
            </w:tr>
          </w:tbl>
          <w:p w:rsidR="005A0E6B" w:rsidRDefault="005A0E6B" w:rsidP="00457192">
            <w:pPr>
              <w:pStyle w:val="Bodycopy"/>
              <w:spacing w:line="300" w:lineRule="exact"/>
              <w:rPr>
                <w:rFonts w:ascii="Times New Roman" w:eastAsia="+mn-ea" w:hAnsi="Times New Roman"/>
                <w:bCs/>
                <w:iCs/>
                <w:noProof/>
                <w:color w:val="auto"/>
                <w:kern w:val="24"/>
                <w:sz w:val="28"/>
                <w:szCs w:val="32"/>
                <w:lang w:val="en-US"/>
              </w:rPr>
            </w:pPr>
          </w:p>
          <w:p w:rsidR="00D80567" w:rsidRPr="00FC3BEE" w:rsidRDefault="00D80567" w:rsidP="00457192">
            <w:pPr>
              <w:pStyle w:val="Bodycopy"/>
              <w:spacing w:line="300" w:lineRule="exact"/>
              <w:rPr>
                <w:rFonts w:ascii="Times New Roman" w:eastAsia="+mn-ea" w:hAnsi="Times New Roman"/>
                <w:bCs/>
                <w:iCs/>
                <w:noProof/>
                <w:color w:val="auto"/>
                <w:kern w:val="24"/>
                <w:sz w:val="28"/>
                <w:szCs w:val="32"/>
                <w:lang w:val="en-US"/>
              </w:rPr>
            </w:pP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Table, JSON document that contains the band</w:t>
            </w:r>
          </w:p>
        </w:tc>
      </w:tr>
      <w:tr w:rsidR="004F7D43" w:rsidTr="00457192">
        <w:tc>
          <w:tcPr>
            <w:tcW w:w="2667" w:type="dxa"/>
            <w:vMerge/>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p>
        </w:tc>
        <w:tc>
          <w:tcPr>
            <w:tcW w:w="2700" w:type="dxa"/>
          </w:tcPr>
          <w:p w:rsidR="004F7D43" w:rsidRDefault="004F7D4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Fee</w:t>
            </w:r>
          </w:p>
        </w:tc>
        <w:tc>
          <w:tcPr>
            <w:tcW w:w="5977" w:type="dxa"/>
          </w:tcPr>
          <w:p w:rsidR="004F7D43" w:rsidRPr="00FC3BEE" w:rsidRDefault="00903DAD"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Flat fee that the customer will pay for a given transaction type</w:t>
            </w:r>
          </w:p>
        </w:tc>
        <w:tc>
          <w:tcPr>
            <w:tcW w:w="2605" w:type="dxa"/>
          </w:tcPr>
          <w:p w:rsidR="004F7D43" w:rsidRPr="00FC3BEE" w:rsidRDefault="00903DAD"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Fee</w:t>
            </w:r>
          </w:p>
        </w:tc>
      </w:tr>
    </w:tbl>
    <w:p w:rsidR="00E85512" w:rsidRPr="00E85512" w:rsidRDefault="00E85512" w:rsidP="00F04531">
      <w:pPr>
        <w:pStyle w:val="Heading4"/>
        <w:spacing w:before="480" w:line="240" w:lineRule="auto"/>
        <w:ind w:left="862" w:hanging="862"/>
      </w:pPr>
      <w:r w:rsidRPr="00E85512">
        <w:t>Commission Setup</w:t>
      </w:r>
    </w:p>
    <w:p w:rsidR="00E85512" w:rsidRDefault="00E85512" w:rsidP="00E85512">
      <w:pPr>
        <w:pStyle w:val="Bodycopy"/>
        <w:spacing w:line="300" w:lineRule="exact"/>
        <w:rPr>
          <w:rFonts w:ascii="Times New Roman" w:eastAsia="+mn-ea" w:hAnsi="Times New Roman"/>
          <w:bCs/>
          <w:iCs/>
          <w:noProof/>
          <w:color w:val="auto"/>
          <w:kern w:val="24"/>
          <w:sz w:val="28"/>
          <w:szCs w:val="32"/>
          <w:lang w:val="en-US"/>
        </w:rPr>
      </w:pPr>
      <w:r w:rsidRPr="00E85512">
        <w:rPr>
          <w:rFonts w:ascii="Times New Roman" w:eastAsia="+mn-ea" w:hAnsi="Times New Roman"/>
          <w:bCs/>
          <w:iCs/>
          <w:noProof/>
          <w:color w:val="auto"/>
          <w:kern w:val="24"/>
          <w:sz w:val="28"/>
          <w:szCs w:val="32"/>
          <w:lang w:val="en-US"/>
        </w:rPr>
        <w:t>Commissions are setup based on the transaction fees. There are two types of commission setup i</w:t>
      </w:r>
      <w:r>
        <w:rPr>
          <w:rFonts w:ascii="Times New Roman" w:eastAsia="+mn-ea" w:hAnsi="Times New Roman"/>
          <w:bCs/>
          <w:iCs/>
          <w:noProof/>
          <w:color w:val="auto"/>
          <w:kern w:val="24"/>
          <w:sz w:val="28"/>
          <w:szCs w:val="32"/>
          <w:lang w:val="en-US"/>
        </w:rPr>
        <w:t>.</w:t>
      </w:r>
      <w:r w:rsidRPr="00E85512">
        <w:rPr>
          <w:rFonts w:ascii="Times New Roman" w:eastAsia="+mn-ea" w:hAnsi="Times New Roman"/>
          <w:bCs/>
          <w:iCs/>
          <w:noProof/>
          <w:color w:val="auto"/>
          <w:kern w:val="24"/>
          <w:sz w:val="28"/>
          <w:szCs w:val="32"/>
          <w:lang w:val="en-US"/>
        </w:rPr>
        <w:t>e</w:t>
      </w:r>
      <w:r>
        <w:rPr>
          <w:rFonts w:ascii="Times New Roman" w:eastAsia="+mn-ea" w:hAnsi="Times New Roman"/>
          <w:bCs/>
          <w:iCs/>
          <w:noProof/>
          <w:color w:val="auto"/>
          <w:kern w:val="24"/>
          <w:sz w:val="28"/>
          <w:szCs w:val="32"/>
          <w:lang w:val="en-US"/>
        </w:rPr>
        <w:t>.</w:t>
      </w:r>
      <w:r w:rsidRPr="00E85512">
        <w:rPr>
          <w:rFonts w:ascii="Times New Roman" w:eastAsia="+mn-ea" w:hAnsi="Times New Roman"/>
          <w:bCs/>
          <w:iCs/>
          <w:noProof/>
          <w:color w:val="auto"/>
          <w:kern w:val="24"/>
          <w:sz w:val="28"/>
          <w:szCs w:val="32"/>
          <w:lang w:val="en-US"/>
        </w:rPr>
        <w:t xml:space="preserve"> Percentage commission setup and Flat rate commission setup which is based on the same tiers explained above</w:t>
      </w:r>
      <w:r w:rsidR="00F04531">
        <w:rPr>
          <w:rFonts w:ascii="Times New Roman" w:eastAsia="+mn-ea" w:hAnsi="Times New Roman"/>
          <w:bCs/>
          <w:iCs/>
          <w:noProof/>
          <w:color w:val="auto"/>
          <w:kern w:val="24"/>
          <w:sz w:val="28"/>
          <w:szCs w:val="32"/>
          <w:lang w:val="en-US"/>
        </w:rPr>
        <w:t>.</w:t>
      </w:r>
    </w:p>
    <w:p w:rsidR="00642463" w:rsidRDefault="00642463" w:rsidP="00F04531">
      <w:pPr>
        <w:pStyle w:val="Bodycopy"/>
        <w:spacing w:after="120" w:line="240" w:lineRule="auto"/>
        <w:rPr>
          <w:rFonts w:ascii="Times New Roman" w:eastAsia="+mn-ea" w:hAnsi="Times New Roman"/>
          <w:bCs/>
          <w:iCs/>
          <w:noProof/>
          <w:color w:val="auto"/>
          <w:kern w:val="24"/>
          <w:sz w:val="28"/>
          <w:szCs w:val="32"/>
          <w:lang w:val="en-US"/>
        </w:rPr>
      </w:pPr>
    </w:p>
    <w:tbl>
      <w:tblPr>
        <w:tblStyle w:val="TableGridLight"/>
        <w:tblW w:w="0" w:type="auto"/>
        <w:tblLook w:val="04A0" w:firstRow="1" w:lastRow="0" w:firstColumn="1" w:lastColumn="0" w:noHBand="0" w:noVBand="1"/>
      </w:tblPr>
      <w:tblGrid>
        <w:gridCol w:w="1774"/>
        <w:gridCol w:w="2541"/>
        <w:gridCol w:w="7560"/>
        <w:gridCol w:w="2070"/>
      </w:tblGrid>
      <w:tr w:rsidR="00642463" w:rsidTr="0070484B">
        <w:tc>
          <w:tcPr>
            <w:tcW w:w="1774" w:type="dxa"/>
          </w:tcPr>
          <w:p w:rsidR="00642463" w:rsidRPr="00E9190B" w:rsidRDefault="00642463" w:rsidP="00457192">
            <w:pPr>
              <w:pStyle w:val="Bodycopy"/>
              <w:spacing w:line="300" w:lineRule="exact"/>
              <w:rPr>
                <w:rFonts w:ascii="Times New Roman" w:eastAsia="+mn-ea" w:hAnsi="Times New Roman"/>
                <w:b/>
                <w:iCs/>
                <w:noProof/>
                <w:color w:val="auto"/>
                <w:kern w:val="24"/>
                <w:sz w:val="28"/>
                <w:szCs w:val="32"/>
                <w:lang w:val="en-US"/>
              </w:rPr>
            </w:pPr>
          </w:p>
        </w:tc>
        <w:tc>
          <w:tcPr>
            <w:tcW w:w="2541" w:type="dxa"/>
          </w:tcPr>
          <w:p w:rsidR="00642463" w:rsidRPr="00E9190B" w:rsidRDefault="0064246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Parameter</w:t>
            </w:r>
          </w:p>
        </w:tc>
        <w:tc>
          <w:tcPr>
            <w:tcW w:w="7560" w:type="dxa"/>
          </w:tcPr>
          <w:p w:rsidR="00642463" w:rsidRPr="00E9190B" w:rsidRDefault="0064246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Description</w:t>
            </w:r>
          </w:p>
        </w:tc>
        <w:tc>
          <w:tcPr>
            <w:tcW w:w="2070" w:type="dxa"/>
          </w:tcPr>
          <w:p w:rsidR="00642463" w:rsidRPr="00E9190B" w:rsidRDefault="00642463" w:rsidP="00457192">
            <w:pPr>
              <w:pStyle w:val="Bodycopy"/>
              <w:spacing w:line="300" w:lineRule="exact"/>
              <w:rPr>
                <w:rFonts w:ascii="Times New Roman" w:eastAsia="+mn-ea" w:hAnsi="Times New Roman"/>
                <w:b/>
                <w:iCs/>
                <w:noProof/>
                <w:color w:val="auto"/>
                <w:kern w:val="24"/>
                <w:sz w:val="28"/>
                <w:szCs w:val="32"/>
                <w:lang w:val="en-US"/>
              </w:rPr>
            </w:pPr>
            <w:r w:rsidRPr="00E9190B">
              <w:rPr>
                <w:rFonts w:ascii="Times New Roman" w:eastAsia="+mn-ea" w:hAnsi="Times New Roman"/>
                <w:b/>
                <w:iCs/>
                <w:noProof/>
                <w:color w:val="auto"/>
                <w:kern w:val="24"/>
                <w:sz w:val="28"/>
                <w:szCs w:val="32"/>
                <w:lang w:val="en-US"/>
              </w:rPr>
              <w:t>Possible Values</w:t>
            </w:r>
          </w:p>
        </w:tc>
      </w:tr>
      <w:tr w:rsidR="00642463" w:rsidTr="0070484B">
        <w:tc>
          <w:tcPr>
            <w:tcW w:w="1774" w:type="dxa"/>
            <w:vMerge w:val="restart"/>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Flat Rate</w:t>
            </w:r>
          </w:p>
        </w:tc>
        <w:tc>
          <w:tcPr>
            <w:tcW w:w="2541" w:type="dxa"/>
          </w:tcPr>
          <w:p w:rsidR="00642463" w:rsidRPr="00FC3BEE"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756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Balance Inquiry, Fund Transfer, Full Statement etc.</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642463" w:rsidTr="0070484B">
        <w:tc>
          <w:tcPr>
            <w:tcW w:w="1774" w:type="dxa"/>
            <w:vMerge/>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Fee</w:t>
            </w:r>
          </w:p>
        </w:tc>
        <w:tc>
          <w:tcPr>
            <w:tcW w:w="7560" w:type="dxa"/>
          </w:tcPr>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Flat commission that the provider will pay the agent for a given transaction type</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Fee</w:t>
            </w:r>
          </w:p>
        </w:tc>
      </w:tr>
      <w:tr w:rsidR="00642463" w:rsidTr="0070484B">
        <w:tc>
          <w:tcPr>
            <w:tcW w:w="1774" w:type="dxa"/>
            <w:vMerge w:val="restart"/>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Percentage</w:t>
            </w: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7560" w:type="dxa"/>
          </w:tcPr>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Fund Transfer, Cash In, Cash Out etc.</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642463" w:rsidTr="0070484B">
        <w:tc>
          <w:tcPr>
            <w:tcW w:w="1774" w:type="dxa"/>
            <w:vMerge/>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Percentage Fee</w:t>
            </w:r>
          </w:p>
        </w:tc>
        <w:tc>
          <w:tcPr>
            <w:tcW w:w="7560" w:type="dxa"/>
          </w:tcPr>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A percentage of the transaction fee that the customer pays </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Percentage value</w:t>
            </w:r>
          </w:p>
        </w:tc>
      </w:tr>
      <w:tr w:rsidR="00642463" w:rsidTr="0070484B">
        <w:trPr>
          <w:trHeight w:val="530"/>
        </w:trPr>
        <w:tc>
          <w:tcPr>
            <w:tcW w:w="1774" w:type="dxa"/>
            <w:vMerge w:val="restart"/>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Tiered Commission Rates</w:t>
            </w: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Type</w:t>
            </w:r>
          </w:p>
        </w:tc>
        <w:tc>
          <w:tcPr>
            <w:tcW w:w="7560" w:type="dxa"/>
          </w:tcPr>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 eg Fund Transfer, Cash In, Cash Out etc.</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type</w:t>
            </w:r>
          </w:p>
        </w:tc>
      </w:tr>
      <w:tr w:rsidR="00642463" w:rsidTr="0070484B">
        <w:tc>
          <w:tcPr>
            <w:tcW w:w="1774" w:type="dxa"/>
            <w:vMerge/>
          </w:tcPr>
          <w:p w:rsidR="00642463" w:rsidRPr="00B52BE9" w:rsidRDefault="00642463" w:rsidP="00457192">
            <w:pPr>
              <w:pStyle w:val="Bodycopy"/>
              <w:spacing w:line="300" w:lineRule="exact"/>
              <w:rPr>
                <w:rFonts w:ascii="Times New Roman" w:eastAsia="+mn-ea" w:hAnsi="Times New Roman"/>
                <w:b/>
                <w:iCs/>
                <w:noProof/>
                <w:color w:val="auto"/>
                <w:kern w:val="24"/>
                <w:sz w:val="28"/>
                <w:szCs w:val="32"/>
                <w:lang w:val="en-US"/>
              </w:rPr>
            </w:pP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Tier</w:t>
            </w:r>
          </w:p>
        </w:tc>
        <w:tc>
          <w:tcPr>
            <w:tcW w:w="7560" w:type="dxa"/>
          </w:tcPr>
          <w:p w:rsidR="00642463"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 xml:space="preserve">The band for the transaction. This typical has the lower and the upper limit. Eg the agent might earn a commission of X shillings for transaction amount between Y shillings and Z shillings. </w:t>
            </w:r>
          </w:p>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Table, JSON document that contains the band</w:t>
            </w:r>
          </w:p>
        </w:tc>
      </w:tr>
      <w:tr w:rsidR="00642463" w:rsidTr="0070484B">
        <w:tc>
          <w:tcPr>
            <w:tcW w:w="1774" w:type="dxa"/>
            <w:vMerge/>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p>
        </w:tc>
        <w:tc>
          <w:tcPr>
            <w:tcW w:w="2541" w:type="dxa"/>
          </w:tcPr>
          <w:p w:rsidR="00642463" w:rsidRDefault="00642463" w:rsidP="00457192">
            <w:pPr>
              <w:pStyle w:val="Bodycopy"/>
              <w:spacing w:line="300" w:lineRule="exact"/>
              <w:rPr>
                <w:rFonts w:ascii="Times New Roman" w:eastAsia="+mn-ea" w:hAnsi="Times New Roman"/>
                <w:b/>
                <w:iCs/>
                <w:noProof/>
                <w:color w:val="auto"/>
                <w:kern w:val="24"/>
                <w:sz w:val="28"/>
                <w:szCs w:val="32"/>
                <w:lang w:val="en-US"/>
              </w:rPr>
            </w:pPr>
            <w:r>
              <w:rPr>
                <w:rFonts w:ascii="Times New Roman" w:eastAsia="+mn-ea" w:hAnsi="Times New Roman"/>
                <w:b/>
                <w:iCs/>
                <w:noProof/>
                <w:color w:val="auto"/>
                <w:kern w:val="24"/>
                <w:sz w:val="28"/>
                <w:szCs w:val="32"/>
                <w:lang w:val="en-US"/>
              </w:rPr>
              <w:t>Transaction Fee</w:t>
            </w:r>
          </w:p>
        </w:tc>
        <w:tc>
          <w:tcPr>
            <w:tcW w:w="7560" w:type="dxa"/>
          </w:tcPr>
          <w:p w:rsidR="00642463" w:rsidRPr="00FC3BEE" w:rsidRDefault="00642463" w:rsidP="00457192">
            <w:pPr>
              <w:pStyle w:val="Bodycopy"/>
              <w:spacing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Flat fee that the customer will pay for a given transaction type</w:t>
            </w:r>
          </w:p>
        </w:tc>
        <w:tc>
          <w:tcPr>
            <w:tcW w:w="2070" w:type="dxa"/>
          </w:tcPr>
          <w:p w:rsidR="00642463" w:rsidRPr="00FC3BEE" w:rsidRDefault="00642463" w:rsidP="00457192">
            <w:pPr>
              <w:pStyle w:val="Bodycopy"/>
              <w:spacing w:after="100" w:afterAutospacing="1" w:line="300" w:lineRule="exact"/>
              <w:rPr>
                <w:rFonts w:ascii="Times New Roman" w:eastAsia="+mn-ea" w:hAnsi="Times New Roman"/>
                <w:bCs/>
                <w:iCs/>
                <w:noProof/>
                <w:color w:val="auto"/>
                <w:kern w:val="24"/>
                <w:sz w:val="28"/>
                <w:szCs w:val="32"/>
                <w:lang w:val="en-US"/>
              </w:rPr>
            </w:pPr>
            <w:r>
              <w:rPr>
                <w:rFonts w:ascii="Times New Roman" w:eastAsia="+mn-ea" w:hAnsi="Times New Roman"/>
                <w:bCs/>
                <w:iCs/>
                <w:noProof/>
                <w:color w:val="auto"/>
                <w:kern w:val="24"/>
                <w:sz w:val="28"/>
                <w:szCs w:val="32"/>
                <w:lang w:val="en-US"/>
              </w:rPr>
              <w:t>Transaction Fee</w:t>
            </w:r>
          </w:p>
        </w:tc>
      </w:tr>
    </w:tbl>
    <w:p w:rsidR="00642463" w:rsidRDefault="00642463" w:rsidP="00E85512">
      <w:pPr>
        <w:pStyle w:val="Bodycopy"/>
        <w:spacing w:line="300" w:lineRule="exact"/>
        <w:rPr>
          <w:rFonts w:ascii="Times New Roman" w:eastAsia="+mn-ea" w:hAnsi="Times New Roman"/>
          <w:bCs/>
          <w:iCs/>
          <w:noProof/>
          <w:color w:val="auto"/>
          <w:kern w:val="24"/>
          <w:sz w:val="28"/>
          <w:szCs w:val="32"/>
          <w:lang w:val="en-US"/>
        </w:rPr>
      </w:pPr>
    </w:p>
    <w:p w:rsidR="00E85512" w:rsidRDefault="00E85512" w:rsidP="007D0678">
      <w:pPr>
        <w:pStyle w:val="Heading5"/>
        <w:rPr>
          <w:noProof/>
        </w:rPr>
      </w:pPr>
      <w:r w:rsidRPr="00E85512">
        <w:rPr>
          <w:noProof/>
        </w:rPr>
        <w:t xml:space="preserve">Pecentage </w:t>
      </w:r>
      <w:r w:rsidR="0003628D">
        <w:rPr>
          <w:noProof/>
        </w:rPr>
        <w:t>C</w:t>
      </w:r>
      <w:r w:rsidRPr="00E85512">
        <w:rPr>
          <w:noProof/>
        </w:rPr>
        <w:t>ommission setup</w:t>
      </w:r>
    </w:p>
    <w:p w:rsidR="005A0E6B" w:rsidRPr="005A0E6B" w:rsidRDefault="00E85512" w:rsidP="00F04531">
      <w:pPr>
        <w:pStyle w:val="Bodycopy"/>
        <w:spacing w:line="276" w:lineRule="auto"/>
        <w:rPr>
          <w:rFonts w:ascii="Times New Roman" w:eastAsia="+mn-ea" w:hAnsi="Times New Roman"/>
          <w:bCs/>
          <w:iCs/>
          <w:noProof/>
          <w:color w:val="auto"/>
          <w:kern w:val="24"/>
          <w:sz w:val="28"/>
          <w:szCs w:val="32"/>
          <w:lang w:val="en-US"/>
        </w:rPr>
      </w:pPr>
      <w:r w:rsidRPr="005A0E6B">
        <w:rPr>
          <w:rFonts w:ascii="Times New Roman" w:eastAsia="+mn-ea" w:hAnsi="Times New Roman"/>
          <w:bCs/>
          <w:iCs/>
          <w:noProof/>
          <w:color w:val="auto"/>
          <w:kern w:val="24"/>
          <w:sz w:val="28"/>
          <w:szCs w:val="32"/>
          <w:lang w:val="en-US"/>
        </w:rPr>
        <w:t xml:space="preserve">This is commission setup based on a percentage of the transaction fee. In this case, the privider can choose to split the commission using a defined percentage value. </w:t>
      </w:r>
      <w:r w:rsidR="00F04531">
        <w:rPr>
          <w:rFonts w:ascii="Times New Roman" w:eastAsia="+mn-ea" w:hAnsi="Times New Roman"/>
          <w:bCs/>
          <w:iCs/>
          <w:noProof/>
          <w:color w:val="auto"/>
          <w:kern w:val="24"/>
          <w:sz w:val="28"/>
          <w:szCs w:val="32"/>
          <w:lang w:val="en-US"/>
        </w:rPr>
        <w:t>For example,</w:t>
      </w:r>
    </w:p>
    <w:tbl>
      <w:tblPr>
        <w:tblStyle w:val="TableGrid30"/>
        <w:tblW w:w="0" w:type="auto"/>
        <w:jc w:val="center"/>
        <w:shd w:val="clear" w:color="auto" w:fill="EBEBEB"/>
        <w:tblLook w:val="04A0" w:firstRow="1" w:lastRow="0" w:firstColumn="1" w:lastColumn="0" w:noHBand="0" w:noVBand="1"/>
      </w:tblPr>
      <w:tblGrid>
        <w:gridCol w:w="6299"/>
        <w:gridCol w:w="2120"/>
        <w:gridCol w:w="2799"/>
        <w:gridCol w:w="2731"/>
      </w:tblGrid>
      <w:tr w:rsidR="005A0E6B" w:rsidRPr="004449E4" w:rsidTr="005A0E6B">
        <w:trPr>
          <w:trHeight w:val="70"/>
          <w:jc w:val="center"/>
        </w:trPr>
        <w:tc>
          <w:tcPr>
            <w:tcW w:w="15159" w:type="dxa"/>
            <w:gridSpan w:val="4"/>
            <w:shd w:val="clear" w:color="auto" w:fill="F7CAAC"/>
          </w:tcPr>
          <w:p w:rsidR="005A0E6B" w:rsidRPr="004449E4" w:rsidRDefault="005A0E6B" w:rsidP="00457192">
            <w:pPr>
              <w:spacing w:before="0" w:after="0" w:line="240" w:lineRule="auto"/>
              <w:jc w:val="center"/>
              <w:rPr>
                <w:rFonts w:ascii="Times New Roman" w:hAnsi="Times New Roman"/>
                <w:b/>
                <w:bCs/>
                <w:color w:val="auto"/>
                <w:sz w:val="28"/>
                <w:szCs w:val="28"/>
              </w:rPr>
            </w:pPr>
          </w:p>
          <w:p w:rsidR="005A0E6B" w:rsidRPr="004449E4" w:rsidRDefault="005A0E6B" w:rsidP="00457192">
            <w:pPr>
              <w:spacing w:before="0" w:after="0" w:line="240" w:lineRule="auto"/>
              <w:jc w:val="center"/>
              <w:rPr>
                <w:rFonts w:ascii="Times New Roman" w:hAnsi="Times New Roman"/>
                <w:b/>
                <w:bCs/>
                <w:color w:val="auto"/>
                <w:sz w:val="30"/>
                <w:szCs w:val="30"/>
                <w:lang w:val="en-US"/>
              </w:rPr>
            </w:pPr>
            <w:r w:rsidRPr="00957C2A">
              <w:rPr>
                <w:rFonts w:ascii="Times New Roman" w:hAnsi="Times New Roman"/>
                <w:b/>
                <w:bCs/>
                <w:color w:val="auto"/>
                <w:sz w:val="28"/>
                <w:szCs w:val="28"/>
                <w:shd w:val="clear" w:color="auto" w:fill="F7CAAC"/>
                <w:lang w:val="en-US"/>
              </w:rPr>
              <w:t>STAKEHOLDER VALUE PROPOSITION</w:t>
            </w:r>
            <w:r>
              <w:rPr>
                <w:rFonts w:ascii="Times New Roman" w:hAnsi="Times New Roman"/>
                <w:b/>
                <w:bCs/>
                <w:color w:val="auto"/>
                <w:sz w:val="28"/>
                <w:szCs w:val="28"/>
                <w:shd w:val="clear" w:color="auto" w:fill="F7CAAC"/>
                <w:lang w:val="en-US"/>
              </w:rPr>
              <w:t xml:space="preserve"> MANAGEMENT </w:t>
            </w:r>
            <w:r w:rsidRPr="00957C2A">
              <w:rPr>
                <w:rFonts w:ascii="Times New Roman" w:hAnsi="Times New Roman"/>
                <w:b/>
                <w:bCs/>
                <w:color w:val="auto"/>
                <w:sz w:val="28"/>
                <w:szCs w:val="28"/>
                <w:shd w:val="clear" w:color="auto" w:fill="F7CAAC"/>
                <w:lang w:val="en-US"/>
              </w:rPr>
              <w:t>/ DIRECT MODEL</w:t>
            </w:r>
          </w:p>
        </w:tc>
      </w:tr>
      <w:tr w:rsidR="005A0E6B" w:rsidRPr="00957C2A" w:rsidTr="005A0E6B">
        <w:trPr>
          <w:trHeight w:val="429"/>
          <w:jc w:val="center"/>
        </w:trPr>
        <w:tc>
          <w:tcPr>
            <w:tcW w:w="6877" w:type="dxa"/>
            <w:vMerge w:val="restart"/>
            <w:shd w:val="clear" w:color="auto" w:fill="F7CAAC"/>
            <w:vAlign w:val="bottom"/>
          </w:tcPr>
          <w:p w:rsidR="005A0E6B" w:rsidRPr="00957C2A" w:rsidRDefault="005A0E6B" w:rsidP="00457192">
            <w:pPr>
              <w:spacing w:before="0" w:after="0" w:line="240" w:lineRule="auto"/>
              <w:jc w:val="center"/>
              <w:rPr>
                <w:rFonts w:ascii="Times New Roman" w:hAnsi="Times New Roman"/>
                <w:b/>
                <w:bCs/>
                <w:color w:val="auto"/>
              </w:rPr>
            </w:pPr>
          </w:p>
          <w:p w:rsidR="005A0E6B" w:rsidRPr="00957C2A" w:rsidRDefault="005A0E6B" w:rsidP="00457192">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TRANSACTION TYPE</w:t>
            </w:r>
          </w:p>
        </w:tc>
        <w:tc>
          <w:tcPr>
            <w:tcW w:w="2252" w:type="dxa"/>
            <w:vMerge w:val="restart"/>
            <w:shd w:val="clear" w:color="auto" w:fill="F7CAAC"/>
            <w:vAlign w:val="bottom"/>
          </w:tcPr>
          <w:p w:rsidR="005A0E6B" w:rsidRPr="00957C2A" w:rsidRDefault="005A0E6B" w:rsidP="00457192">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COST BORN BY</w:t>
            </w:r>
          </w:p>
        </w:tc>
        <w:tc>
          <w:tcPr>
            <w:tcW w:w="6030" w:type="dxa"/>
            <w:gridSpan w:val="2"/>
            <w:shd w:val="clear" w:color="auto" w:fill="F7CAAC"/>
            <w:vAlign w:val="bottom"/>
          </w:tcPr>
          <w:p w:rsidR="005A0E6B" w:rsidRPr="00957C2A" w:rsidRDefault="005A0E6B" w:rsidP="00457192">
            <w:pPr>
              <w:spacing w:before="0" w:after="0" w:line="240" w:lineRule="auto"/>
              <w:jc w:val="center"/>
              <w:rPr>
                <w:rFonts w:ascii="Times New Roman" w:hAnsi="Times New Roman"/>
                <w:b/>
                <w:bCs/>
                <w:color w:val="auto"/>
                <w:lang w:val="en-US"/>
              </w:rPr>
            </w:pPr>
          </w:p>
          <w:p w:rsidR="005A0E6B" w:rsidRPr="00957C2A" w:rsidRDefault="005A0E6B" w:rsidP="00457192">
            <w:pPr>
              <w:spacing w:before="0" w:after="0" w:line="240" w:lineRule="auto"/>
              <w:jc w:val="center"/>
              <w:rPr>
                <w:rFonts w:ascii="Times New Roman" w:hAnsi="Times New Roman"/>
                <w:b/>
                <w:bCs/>
                <w:color w:val="auto"/>
                <w:lang w:val="en-US"/>
              </w:rPr>
            </w:pPr>
            <w:r w:rsidRPr="00957C2A">
              <w:rPr>
                <w:rFonts w:ascii="Times New Roman" w:hAnsi="Times New Roman"/>
                <w:b/>
                <w:bCs/>
                <w:color w:val="auto"/>
                <w:lang w:val="en-US"/>
              </w:rPr>
              <w:t>REVENUE SHARE</w:t>
            </w:r>
          </w:p>
        </w:tc>
      </w:tr>
      <w:tr w:rsidR="005A0E6B" w:rsidRPr="00BE69E2" w:rsidTr="005A0E6B">
        <w:trPr>
          <w:trHeight w:val="70"/>
          <w:jc w:val="center"/>
        </w:trPr>
        <w:tc>
          <w:tcPr>
            <w:tcW w:w="6877" w:type="dxa"/>
            <w:vMerge/>
            <w:shd w:val="clear" w:color="auto" w:fill="F7CAAC"/>
          </w:tcPr>
          <w:p w:rsidR="005A0E6B" w:rsidRPr="00BE69E2" w:rsidRDefault="005A0E6B" w:rsidP="00457192">
            <w:pPr>
              <w:spacing w:before="0" w:after="0" w:line="240" w:lineRule="auto"/>
              <w:jc w:val="center"/>
              <w:rPr>
                <w:rFonts w:ascii="Times New Roman" w:hAnsi="Times New Roman"/>
                <w:b/>
                <w:bCs/>
                <w:color w:val="auto"/>
              </w:rPr>
            </w:pPr>
          </w:p>
        </w:tc>
        <w:tc>
          <w:tcPr>
            <w:tcW w:w="2252" w:type="dxa"/>
            <w:vMerge/>
            <w:shd w:val="clear" w:color="auto" w:fill="F7CAAC"/>
          </w:tcPr>
          <w:p w:rsidR="005A0E6B" w:rsidRPr="00BE69E2" w:rsidRDefault="005A0E6B" w:rsidP="00457192">
            <w:pPr>
              <w:spacing w:before="0" w:after="0" w:line="240" w:lineRule="auto"/>
              <w:jc w:val="center"/>
              <w:rPr>
                <w:rFonts w:ascii="Times New Roman" w:hAnsi="Times New Roman"/>
                <w:b/>
                <w:bCs/>
                <w:color w:val="auto"/>
              </w:rPr>
            </w:pPr>
          </w:p>
        </w:tc>
        <w:tc>
          <w:tcPr>
            <w:tcW w:w="3053" w:type="dxa"/>
            <w:shd w:val="clear" w:color="auto" w:fill="F7CAAC"/>
            <w:vAlign w:val="bottom"/>
          </w:tcPr>
          <w:p w:rsidR="005A0E6B" w:rsidRPr="00BE69E2" w:rsidRDefault="005A0E6B" w:rsidP="00457192">
            <w:pPr>
              <w:spacing w:before="0" w:after="0" w:line="240" w:lineRule="auto"/>
              <w:jc w:val="center"/>
              <w:rPr>
                <w:rFonts w:ascii="Times New Roman" w:hAnsi="Times New Roman"/>
                <w:b/>
                <w:bCs/>
                <w:color w:val="auto"/>
                <w:lang w:val="en-US"/>
              </w:rPr>
            </w:pPr>
            <w:r w:rsidRPr="00BE69E2">
              <w:rPr>
                <w:rFonts w:ascii="Times New Roman" w:hAnsi="Times New Roman"/>
                <w:b/>
                <w:bCs/>
                <w:color w:val="auto"/>
                <w:sz w:val="20"/>
                <w:szCs w:val="20"/>
                <w:lang w:val="en-US"/>
              </w:rPr>
              <w:t>AGENT</w:t>
            </w:r>
          </w:p>
        </w:tc>
        <w:tc>
          <w:tcPr>
            <w:tcW w:w="2977" w:type="dxa"/>
            <w:shd w:val="clear" w:color="auto" w:fill="F7CAAC"/>
            <w:vAlign w:val="bottom"/>
          </w:tcPr>
          <w:p w:rsidR="005A0E6B" w:rsidRPr="00BE69E2" w:rsidRDefault="005A0E6B" w:rsidP="00457192">
            <w:pPr>
              <w:spacing w:before="0" w:after="0" w:line="240" w:lineRule="auto"/>
              <w:jc w:val="center"/>
              <w:rPr>
                <w:rFonts w:ascii="Times New Roman" w:hAnsi="Times New Roman"/>
                <w:b/>
                <w:bCs/>
                <w:color w:val="auto"/>
                <w:lang w:val="en-US"/>
              </w:rPr>
            </w:pPr>
            <w:r w:rsidRPr="00BE69E2">
              <w:rPr>
                <w:rFonts w:ascii="Times New Roman" w:hAnsi="Times New Roman"/>
                <w:b/>
                <w:bCs/>
                <w:color w:val="auto"/>
                <w:sz w:val="20"/>
                <w:szCs w:val="20"/>
                <w:lang w:val="en-US"/>
              </w:rPr>
              <w:t>BANK/ FSP</w:t>
            </w:r>
          </w:p>
        </w:tc>
      </w:tr>
      <w:tr w:rsidR="005A0E6B" w:rsidRPr="006E6B5A" w:rsidTr="005A0E6B">
        <w:trPr>
          <w:trHeight w:val="321"/>
          <w:jc w:val="center"/>
        </w:trPr>
        <w:tc>
          <w:tcPr>
            <w:tcW w:w="6877"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ED194F">
            <w:pPr>
              <w:numPr>
                <w:ilvl w:val="0"/>
                <w:numId w:val="52"/>
              </w:numPr>
              <w:spacing w:before="0" w:after="0" w:line="240" w:lineRule="auto"/>
              <w:contextualSpacing/>
              <w:rPr>
                <w:rFonts w:ascii="Times New Roman" w:hAnsi="Times New Roman"/>
                <w:color w:val="auto"/>
                <w:lang w:val="en-US"/>
              </w:rPr>
            </w:pPr>
            <w:r w:rsidRPr="006E6B5A">
              <w:rPr>
                <w:rFonts w:ascii="Times New Roman" w:hAnsi="Times New Roman"/>
                <w:color w:val="auto"/>
                <w:lang w:val="en-US"/>
              </w:rPr>
              <w:t>Chargeable</w:t>
            </w:r>
          </w:p>
        </w:tc>
        <w:tc>
          <w:tcPr>
            <w:tcW w:w="2252"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Customer</w:t>
            </w:r>
          </w:p>
        </w:tc>
        <w:tc>
          <w:tcPr>
            <w:tcW w:w="3053"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As agreed, (+/- 40%)</w:t>
            </w:r>
          </w:p>
        </w:tc>
        <w:tc>
          <w:tcPr>
            <w:tcW w:w="2977"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rPr>
            </w:pPr>
            <w:r w:rsidRPr="006E6B5A">
              <w:rPr>
                <w:rFonts w:ascii="Times New Roman" w:hAnsi="Times New Roman"/>
                <w:color w:val="auto"/>
                <w:lang w:val="en-US"/>
              </w:rPr>
              <w:t>As agreed, (+/-60%)</w:t>
            </w:r>
          </w:p>
        </w:tc>
      </w:tr>
      <w:tr w:rsidR="005A0E6B" w:rsidRPr="006E6B5A" w:rsidTr="005A0E6B">
        <w:trPr>
          <w:trHeight w:val="415"/>
          <w:jc w:val="center"/>
        </w:trPr>
        <w:tc>
          <w:tcPr>
            <w:tcW w:w="6877"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ED194F">
            <w:pPr>
              <w:numPr>
                <w:ilvl w:val="0"/>
                <w:numId w:val="52"/>
              </w:numPr>
              <w:spacing w:before="0" w:after="0" w:line="240" w:lineRule="auto"/>
              <w:contextualSpacing/>
              <w:rPr>
                <w:rFonts w:ascii="Times New Roman" w:hAnsi="Times New Roman"/>
                <w:color w:val="auto"/>
              </w:rPr>
            </w:pPr>
            <w:r w:rsidRPr="006E6B5A">
              <w:rPr>
                <w:rFonts w:ascii="Times New Roman" w:hAnsi="Times New Roman"/>
                <w:color w:val="auto"/>
                <w:lang w:val="en-US"/>
              </w:rPr>
              <w:t>Non-Chargeable</w:t>
            </w:r>
          </w:p>
        </w:tc>
        <w:tc>
          <w:tcPr>
            <w:tcW w:w="2252"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lang w:val="en-US"/>
              </w:rPr>
            </w:pPr>
            <w:r w:rsidRPr="006E6B5A">
              <w:rPr>
                <w:rFonts w:ascii="Times New Roman" w:hAnsi="Times New Roman"/>
                <w:color w:val="auto"/>
                <w:lang w:val="en-US"/>
              </w:rPr>
              <w:t>Bank</w:t>
            </w:r>
          </w:p>
        </w:tc>
        <w:tc>
          <w:tcPr>
            <w:tcW w:w="3053"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rPr>
            </w:pPr>
            <w:r w:rsidRPr="006E6B5A">
              <w:rPr>
                <w:rFonts w:ascii="Times New Roman" w:hAnsi="Times New Roman"/>
                <w:color w:val="auto"/>
                <w:lang w:val="en-US"/>
              </w:rPr>
              <w:t>As agreed, (+/- 40%)</w:t>
            </w:r>
          </w:p>
        </w:tc>
        <w:tc>
          <w:tcPr>
            <w:tcW w:w="2977" w:type="dxa"/>
            <w:shd w:val="clear" w:color="auto" w:fill="EBEBEB"/>
          </w:tcPr>
          <w:p w:rsidR="005A0E6B" w:rsidRPr="006E6B5A" w:rsidRDefault="005A0E6B" w:rsidP="00457192">
            <w:pPr>
              <w:spacing w:before="0" w:after="0" w:line="240" w:lineRule="auto"/>
              <w:rPr>
                <w:rFonts w:ascii="Times New Roman" w:hAnsi="Times New Roman"/>
                <w:color w:val="auto"/>
              </w:rPr>
            </w:pPr>
          </w:p>
          <w:p w:rsidR="005A0E6B" w:rsidRPr="006E6B5A" w:rsidRDefault="005A0E6B" w:rsidP="00457192">
            <w:pPr>
              <w:spacing w:before="0" w:after="0" w:line="240" w:lineRule="auto"/>
              <w:jc w:val="center"/>
              <w:rPr>
                <w:rFonts w:ascii="Times New Roman" w:hAnsi="Times New Roman"/>
                <w:color w:val="auto"/>
              </w:rPr>
            </w:pPr>
            <w:r w:rsidRPr="006E6B5A">
              <w:rPr>
                <w:rFonts w:ascii="Times New Roman" w:hAnsi="Times New Roman"/>
                <w:color w:val="auto"/>
                <w:lang w:val="en-US"/>
              </w:rPr>
              <w:t>As agreed, (+/-60%)</w:t>
            </w:r>
          </w:p>
        </w:tc>
      </w:tr>
    </w:tbl>
    <w:p w:rsidR="005A0E6B" w:rsidRPr="00E85512" w:rsidRDefault="005A0E6B" w:rsidP="00F04531">
      <w:pPr>
        <w:pStyle w:val="Bodycopy"/>
        <w:spacing w:line="240" w:lineRule="auto"/>
        <w:rPr>
          <w:lang w:val="en-US"/>
        </w:rPr>
      </w:pPr>
    </w:p>
    <w:p w:rsidR="00E85512" w:rsidRDefault="00E97CA7" w:rsidP="007D0678">
      <w:pPr>
        <w:pStyle w:val="Heading5"/>
        <w:rPr>
          <w:noProof/>
        </w:rPr>
      </w:pPr>
      <w:r>
        <w:rPr>
          <w:noProof/>
        </w:rPr>
        <w:t>Tiered</w:t>
      </w:r>
      <w:r w:rsidR="00E85512" w:rsidRPr="00E85512">
        <w:rPr>
          <w:noProof/>
        </w:rPr>
        <w:t xml:space="preserve"> </w:t>
      </w:r>
      <w:r w:rsidR="0003628D">
        <w:rPr>
          <w:noProof/>
        </w:rPr>
        <w:t>C</w:t>
      </w:r>
      <w:r w:rsidR="00E85512" w:rsidRPr="00E85512">
        <w:rPr>
          <w:noProof/>
        </w:rPr>
        <w:t>ommission setup</w:t>
      </w:r>
    </w:p>
    <w:p w:rsidR="00457192" w:rsidRDefault="00457192" w:rsidP="000F7FAB">
      <w:pPr>
        <w:pStyle w:val="Bodycopy"/>
        <w:spacing w:after="0" w:line="240" w:lineRule="auto"/>
        <w:rPr>
          <w:rFonts w:ascii="Times New Roman" w:eastAsia="+mn-ea" w:hAnsi="Times New Roman"/>
          <w:bCs/>
          <w:iCs/>
          <w:noProof/>
          <w:color w:val="auto"/>
          <w:kern w:val="24"/>
          <w:sz w:val="28"/>
          <w:szCs w:val="32"/>
          <w:lang w:val="en-US"/>
        </w:rPr>
      </w:pPr>
    </w:p>
    <w:p w:rsidR="00F04531" w:rsidRDefault="00F04531" w:rsidP="008436A1">
      <w:pPr>
        <w:pStyle w:val="Bodycopy"/>
        <w:spacing w:line="300" w:lineRule="exact"/>
        <w:rPr>
          <w:rFonts w:ascii="Times New Roman" w:eastAsia="+mn-ea" w:hAnsi="Times New Roman"/>
          <w:bCs/>
          <w:iCs/>
          <w:noProof/>
          <w:color w:val="auto"/>
          <w:kern w:val="24"/>
          <w:sz w:val="28"/>
          <w:szCs w:val="32"/>
          <w:lang w:val="en-US"/>
        </w:rPr>
      </w:pPr>
    </w:p>
    <w:p w:rsidR="00F04531" w:rsidRDefault="00F04531" w:rsidP="008436A1">
      <w:pPr>
        <w:pStyle w:val="Bodycopy"/>
        <w:spacing w:line="300" w:lineRule="exact"/>
        <w:rPr>
          <w:rFonts w:ascii="Times New Roman" w:eastAsia="+mn-ea" w:hAnsi="Times New Roman"/>
          <w:bCs/>
          <w:iCs/>
          <w:noProof/>
          <w:color w:val="auto"/>
          <w:kern w:val="24"/>
          <w:sz w:val="28"/>
          <w:szCs w:val="32"/>
          <w:lang w:val="en-US"/>
        </w:rPr>
      </w:pPr>
    </w:p>
    <w:p w:rsidR="00F04531" w:rsidRDefault="00F04531" w:rsidP="00F04531">
      <w:pPr>
        <w:pStyle w:val="Bodycopy"/>
        <w:spacing w:after="120" w:line="240" w:lineRule="auto"/>
        <w:rPr>
          <w:rFonts w:ascii="Times New Roman" w:eastAsia="+mn-ea" w:hAnsi="Times New Roman"/>
          <w:bCs/>
          <w:iCs/>
          <w:noProof/>
          <w:color w:val="auto"/>
          <w:kern w:val="24"/>
          <w:sz w:val="28"/>
          <w:szCs w:val="32"/>
          <w:lang w:val="en-US"/>
        </w:rPr>
      </w:pPr>
    </w:p>
    <w:p w:rsidR="005A0E6B" w:rsidRDefault="005A0E6B" w:rsidP="00F04531">
      <w:pPr>
        <w:pStyle w:val="Bodycopy"/>
        <w:spacing w:after="0" w:line="276" w:lineRule="auto"/>
        <w:rPr>
          <w:rFonts w:ascii="Times New Roman" w:eastAsia="+mn-ea" w:hAnsi="Times New Roman"/>
          <w:bCs/>
          <w:iCs/>
          <w:noProof/>
          <w:color w:val="auto"/>
          <w:kern w:val="24"/>
          <w:sz w:val="28"/>
          <w:szCs w:val="32"/>
          <w:lang w:val="en-US"/>
        </w:rPr>
      </w:pPr>
      <w:r w:rsidRPr="005A0E6B">
        <w:rPr>
          <w:rFonts w:ascii="Times New Roman" w:eastAsia="+mn-ea" w:hAnsi="Times New Roman"/>
          <w:bCs/>
          <w:iCs/>
          <w:noProof/>
          <w:color w:val="auto"/>
          <w:kern w:val="24"/>
          <w:sz w:val="28"/>
          <w:szCs w:val="32"/>
          <w:lang w:val="en-US"/>
        </w:rPr>
        <w:t xml:space="preserve">In this commission splitting model, the provider </w:t>
      </w:r>
      <w:r w:rsidR="008436A1">
        <w:rPr>
          <w:rFonts w:ascii="Times New Roman" w:eastAsia="+mn-ea" w:hAnsi="Times New Roman"/>
          <w:bCs/>
          <w:iCs/>
          <w:noProof/>
          <w:color w:val="auto"/>
          <w:kern w:val="24"/>
          <w:sz w:val="28"/>
          <w:szCs w:val="32"/>
          <w:lang w:val="en-US"/>
        </w:rPr>
        <w:t>uses</w:t>
      </w:r>
      <w:r w:rsidRPr="005A0E6B">
        <w:rPr>
          <w:rFonts w:ascii="Times New Roman" w:eastAsia="+mn-ea" w:hAnsi="Times New Roman"/>
          <w:bCs/>
          <w:iCs/>
          <w:noProof/>
          <w:color w:val="auto"/>
          <w:kern w:val="24"/>
          <w:sz w:val="28"/>
          <w:szCs w:val="32"/>
          <w:lang w:val="en-US"/>
        </w:rPr>
        <w:t xml:space="preserve"> </w:t>
      </w:r>
      <w:r w:rsidR="0003628D">
        <w:rPr>
          <w:rFonts w:ascii="Times New Roman" w:eastAsia="+mn-ea" w:hAnsi="Times New Roman"/>
          <w:bCs/>
          <w:iCs/>
          <w:noProof/>
          <w:color w:val="auto"/>
          <w:kern w:val="24"/>
          <w:sz w:val="28"/>
          <w:szCs w:val="32"/>
          <w:lang w:val="en-US"/>
        </w:rPr>
        <w:t xml:space="preserve">a fixed </w:t>
      </w:r>
      <w:r w:rsidRPr="005A0E6B">
        <w:rPr>
          <w:rFonts w:ascii="Times New Roman" w:eastAsia="+mn-ea" w:hAnsi="Times New Roman"/>
          <w:bCs/>
          <w:iCs/>
          <w:noProof/>
          <w:color w:val="auto"/>
          <w:kern w:val="24"/>
          <w:sz w:val="28"/>
          <w:szCs w:val="32"/>
          <w:lang w:val="en-US"/>
        </w:rPr>
        <w:t xml:space="preserve">rate </w:t>
      </w:r>
      <w:r w:rsidR="008436A1">
        <w:rPr>
          <w:rFonts w:ascii="Times New Roman" w:eastAsia="+mn-ea" w:hAnsi="Times New Roman"/>
          <w:bCs/>
          <w:iCs/>
          <w:noProof/>
          <w:color w:val="auto"/>
          <w:kern w:val="24"/>
          <w:sz w:val="28"/>
          <w:szCs w:val="32"/>
          <w:lang w:val="en-US"/>
        </w:rPr>
        <w:t>per band</w:t>
      </w:r>
      <w:r w:rsidRPr="005A0E6B">
        <w:rPr>
          <w:rFonts w:ascii="Times New Roman" w:eastAsia="+mn-ea" w:hAnsi="Times New Roman"/>
          <w:bCs/>
          <w:iCs/>
          <w:noProof/>
          <w:color w:val="auto"/>
          <w:kern w:val="24"/>
          <w:sz w:val="28"/>
          <w:szCs w:val="32"/>
          <w:lang w:val="en-US"/>
        </w:rPr>
        <w:t xml:space="preserve"> </w:t>
      </w:r>
      <w:r w:rsidR="008436A1">
        <w:rPr>
          <w:rFonts w:ascii="Times New Roman" w:eastAsia="+mn-ea" w:hAnsi="Times New Roman"/>
          <w:bCs/>
          <w:iCs/>
          <w:noProof/>
          <w:color w:val="auto"/>
          <w:kern w:val="24"/>
          <w:sz w:val="28"/>
          <w:szCs w:val="32"/>
          <w:lang w:val="en-US"/>
        </w:rPr>
        <w:t xml:space="preserve">based on the agreed business model internally. This therefore means commission will be paid depending on the </w:t>
      </w:r>
      <w:r w:rsidRPr="005A0E6B">
        <w:rPr>
          <w:rFonts w:ascii="Times New Roman" w:eastAsia="+mn-ea" w:hAnsi="Times New Roman"/>
          <w:bCs/>
          <w:iCs/>
          <w:noProof/>
          <w:color w:val="auto"/>
          <w:kern w:val="24"/>
          <w:sz w:val="28"/>
          <w:szCs w:val="32"/>
          <w:lang w:val="en-US"/>
        </w:rPr>
        <w:t>transaction type and the band where the transaction amount fall</w:t>
      </w:r>
      <w:r w:rsidR="008436A1">
        <w:rPr>
          <w:rFonts w:ascii="Times New Roman" w:eastAsia="+mn-ea" w:hAnsi="Times New Roman"/>
          <w:bCs/>
          <w:iCs/>
          <w:noProof/>
          <w:color w:val="auto"/>
          <w:kern w:val="24"/>
          <w:sz w:val="28"/>
          <w:szCs w:val="32"/>
          <w:lang w:val="en-US"/>
        </w:rPr>
        <w:t>s</w:t>
      </w:r>
      <w:r w:rsidRPr="005A0E6B">
        <w:rPr>
          <w:rFonts w:ascii="Times New Roman" w:eastAsia="+mn-ea" w:hAnsi="Times New Roman"/>
          <w:bCs/>
          <w:iCs/>
          <w:noProof/>
          <w:color w:val="auto"/>
          <w:kern w:val="24"/>
          <w:sz w:val="28"/>
          <w:szCs w:val="32"/>
          <w:lang w:val="en-US"/>
        </w:rPr>
        <w:t xml:space="preserve">. </w:t>
      </w:r>
      <w:r w:rsidR="00E97CA7">
        <w:rPr>
          <w:rFonts w:ascii="Times New Roman" w:eastAsia="+mn-ea" w:hAnsi="Times New Roman"/>
          <w:bCs/>
          <w:iCs/>
          <w:noProof/>
          <w:color w:val="auto"/>
          <w:kern w:val="24"/>
          <w:sz w:val="28"/>
          <w:szCs w:val="32"/>
          <w:lang w:val="en-US"/>
        </w:rPr>
        <w:t>In case the transaction type is unchargeable, the agent commission is born by the bank/provider</w:t>
      </w:r>
      <w:r w:rsidR="008436A1">
        <w:rPr>
          <w:rFonts w:ascii="Times New Roman" w:eastAsia="+mn-ea" w:hAnsi="Times New Roman"/>
          <w:bCs/>
          <w:iCs/>
          <w:noProof/>
          <w:color w:val="auto"/>
          <w:kern w:val="24"/>
          <w:sz w:val="28"/>
          <w:szCs w:val="32"/>
          <w:lang w:val="en-US"/>
        </w:rPr>
        <w:t>.</w:t>
      </w:r>
    </w:p>
    <w:tbl>
      <w:tblPr>
        <w:tblStyle w:val="GridTable2-Accent4"/>
        <w:tblpPr w:leftFromText="180" w:rightFromText="180" w:vertAnchor="page" w:horzAnchor="margin" w:tblpY="2330"/>
        <w:tblOverlap w:val="never"/>
        <w:tblW w:w="0" w:type="auto"/>
        <w:tblLook w:val="04A0" w:firstRow="1" w:lastRow="0" w:firstColumn="1" w:lastColumn="0" w:noHBand="0" w:noVBand="1"/>
      </w:tblPr>
      <w:tblGrid>
        <w:gridCol w:w="2340"/>
        <w:gridCol w:w="2520"/>
        <w:gridCol w:w="2520"/>
        <w:gridCol w:w="2880"/>
        <w:gridCol w:w="2970"/>
      </w:tblGrid>
      <w:tr w:rsidR="005A0E6B" w:rsidRPr="005A0E6B" w:rsidTr="00843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5A0E6B" w:rsidRPr="0003628D" w:rsidRDefault="005A0E6B" w:rsidP="008436A1">
            <w:pPr>
              <w:spacing w:before="0" w:after="0" w:line="240" w:lineRule="auto"/>
              <w:jc w:val="center"/>
              <w:rPr>
                <w:rFonts w:ascii="Times New Roman" w:eastAsia="Calibri" w:hAnsi="Times New Roman"/>
                <w:color w:val="auto"/>
                <w:sz w:val="22"/>
                <w:szCs w:val="22"/>
              </w:rPr>
            </w:pPr>
            <w:r w:rsidRPr="0003628D">
              <w:rPr>
                <w:rFonts w:ascii="Times New Roman" w:eastAsia="Calibri" w:hAnsi="Times New Roman"/>
                <w:color w:val="auto"/>
                <w:sz w:val="22"/>
                <w:szCs w:val="22"/>
              </w:rPr>
              <w:t>Range From</w:t>
            </w:r>
          </w:p>
        </w:tc>
        <w:tc>
          <w:tcPr>
            <w:tcW w:w="2520" w:type="dxa"/>
          </w:tcPr>
          <w:p w:rsidR="005A0E6B" w:rsidRPr="0003628D" w:rsidRDefault="005A0E6B"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rPr>
            </w:pPr>
            <w:r w:rsidRPr="0003628D">
              <w:rPr>
                <w:rFonts w:ascii="Times New Roman" w:eastAsia="Calibri" w:hAnsi="Times New Roman"/>
                <w:color w:val="auto"/>
                <w:sz w:val="22"/>
                <w:szCs w:val="22"/>
              </w:rPr>
              <w:t>Range To</w:t>
            </w:r>
          </w:p>
        </w:tc>
        <w:tc>
          <w:tcPr>
            <w:tcW w:w="2520" w:type="dxa"/>
          </w:tcPr>
          <w:p w:rsidR="005A0E6B" w:rsidRPr="0003628D" w:rsidRDefault="00E97CA7"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rPr>
            </w:pPr>
            <w:r w:rsidRPr="0003628D">
              <w:rPr>
                <w:rFonts w:ascii="Times New Roman" w:eastAsia="Calibri" w:hAnsi="Times New Roman"/>
                <w:color w:val="auto"/>
                <w:sz w:val="22"/>
                <w:szCs w:val="22"/>
              </w:rPr>
              <w:t xml:space="preserve">Charge </w:t>
            </w:r>
            <w:r w:rsidR="005A0E6B" w:rsidRPr="0003628D">
              <w:rPr>
                <w:rFonts w:ascii="Times New Roman" w:eastAsia="Calibri" w:hAnsi="Times New Roman"/>
                <w:color w:val="auto"/>
                <w:sz w:val="22"/>
                <w:szCs w:val="22"/>
              </w:rPr>
              <w:t>Amount</w:t>
            </w:r>
          </w:p>
        </w:tc>
        <w:tc>
          <w:tcPr>
            <w:tcW w:w="2880" w:type="dxa"/>
          </w:tcPr>
          <w:p w:rsidR="005A0E6B" w:rsidRPr="0003628D" w:rsidRDefault="005A0E6B"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lang w:val="en-US"/>
              </w:rPr>
            </w:pPr>
            <w:r w:rsidRPr="0003628D">
              <w:rPr>
                <w:rFonts w:ascii="Times New Roman" w:eastAsia="Calibri" w:hAnsi="Times New Roman"/>
                <w:color w:val="auto"/>
                <w:sz w:val="22"/>
                <w:szCs w:val="22"/>
                <w:lang w:val="en-US"/>
              </w:rPr>
              <w:t>Agent Commission</w:t>
            </w:r>
          </w:p>
        </w:tc>
        <w:tc>
          <w:tcPr>
            <w:tcW w:w="2970" w:type="dxa"/>
          </w:tcPr>
          <w:p w:rsidR="005A0E6B" w:rsidRPr="0003628D" w:rsidRDefault="005A0E6B"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lang w:val="en-US"/>
              </w:rPr>
            </w:pPr>
            <w:r w:rsidRPr="0003628D">
              <w:rPr>
                <w:rFonts w:ascii="Times New Roman" w:eastAsia="Calibri" w:hAnsi="Times New Roman"/>
                <w:color w:val="auto"/>
                <w:sz w:val="22"/>
                <w:szCs w:val="22"/>
                <w:lang w:val="en-US"/>
              </w:rPr>
              <w:t>Bank/Provider Commission</w:t>
            </w:r>
          </w:p>
        </w:tc>
      </w:tr>
      <w:tr w:rsidR="005A0E6B" w:rsidRPr="005A0E6B" w:rsidTr="008436A1">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340" w:type="dxa"/>
            <w:shd w:val="clear" w:color="auto" w:fill="F2F2F2" w:themeFill="background1" w:themeFillShade="F2"/>
          </w:tcPr>
          <w:p w:rsidR="005A0E6B" w:rsidRPr="005A0E6B" w:rsidRDefault="005A0E6B" w:rsidP="008436A1">
            <w:pPr>
              <w:spacing w:before="0" w:after="0" w:line="240" w:lineRule="auto"/>
              <w:jc w:val="center"/>
              <w:rPr>
                <w:rFonts w:ascii="Times New Roman" w:eastAsia="Calibri" w:hAnsi="Times New Roman"/>
                <w:b w:val="0"/>
                <w:color w:val="auto"/>
                <w:sz w:val="22"/>
                <w:szCs w:val="22"/>
              </w:rPr>
            </w:pPr>
            <w:r w:rsidRPr="005A0E6B">
              <w:rPr>
                <w:rFonts w:ascii="Times New Roman" w:eastAsia="Calibri" w:hAnsi="Times New Roman"/>
                <w:b w:val="0"/>
                <w:color w:val="auto"/>
                <w:sz w:val="22"/>
                <w:szCs w:val="22"/>
              </w:rPr>
              <w:t>500</w:t>
            </w:r>
          </w:p>
        </w:tc>
        <w:tc>
          <w:tcPr>
            <w:tcW w:w="2520" w:type="dxa"/>
            <w:shd w:val="clear" w:color="auto" w:fill="F2F2F2" w:themeFill="background1" w:themeFillShade="F2"/>
          </w:tcPr>
          <w:p w:rsidR="005A0E6B" w:rsidRPr="008436A1"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olor w:val="auto"/>
                <w:sz w:val="22"/>
                <w:szCs w:val="22"/>
              </w:rPr>
            </w:pPr>
            <w:r w:rsidRPr="008436A1">
              <w:rPr>
                <w:rFonts w:ascii="Times New Roman" w:eastAsia="Calibri" w:hAnsi="Times New Roman"/>
                <w:color w:val="auto"/>
                <w:sz w:val="22"/>
                <w:szCs w:val="22"/>
              </w:rPr>
              <w:t>2500</w:t>
            </w:r>
          </w:p>
        </w:tc>
        <w:tc>
          <w:tcPr>
            <w:tcW w:w="252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rPr>
            </w:pPr>
            <w:r w:rsidRPr="005A0E6B">
              <w:rPr>
                <w:rFonts w:ascii="Times New Roman" w:eastAsia="Calibri" w:hAnsi="Times New Roman"/>
                <w:b/>
                <w:bCs/>
                <w:color w:val="auto"/>
                <w:sz w:val="22"/>
                <w:szCs w:val="22"/>
              </w:rPr>
              <w:t>200</w:t>
            </w:r>
          </w:p>
        </w:tc>
        <w:tc>
          <w:tcPr>
            <w:tcW w:w="288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120</w:t>
            </w:r>
          </w:p>
        </w:tc>
        <w:tc>
          <w:tcPr>
            <w:tcW w:w="297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80</w:t>
            </w:r>
          </w:p>
        </w:tc>
      </w:tr>
      <w:tr w:rsidR="005A0E6B" w:rsidRPr="005A0E6B" w:rsidTr="008436A1">
        <w:tc>
          <w:tcPr>
            <w:cnfStyle w:val="001000000000" w:firstRow="0" w:lastRow="0" w:firstColumn="1" w:lastColumn="0" w:oddVBand="0" w:evenVBand="0" w:oddHBand="0" w:evenHBand="0" w:firstRowFirstColumn="0" w:firstRowLastColumn="0" w:lastRowFirstColumn="0" w:lastRowLastColumn="0"/>
            <w:tcW w:w="2340" w:type="dxa"/>
            <w:shd w:val="clear" w:color="auto" w:fill="F2F2F2" w:themeFill="background1" w:themeFillShade="F2"/>
          </w:tcPr>
          <w:p w:rsidR="005A0E6B" w:rsidRPr="005A0E6B" w:rsidRDefault="005A0E6B" w:rsidP="008436A1">
            <w:pPr>
              <w:spacing w:before="0" w:after="0" w:line="240" w:lineRule="auto"/>
              <w:jc w:val="center"/>
              <w:rPr>
                <w:rFonts w:ascii="Times New Roman" w:eastAsia="Calibri" w:hAnsi="Times New Roman"/>
                <w:b w:val="0"/>
                <w:color w:val="auto"/>
                <w:sz w:val="22"/>
                <w:szCs w:val="22"/>
              </w:rPr>
            </w:pPr>
            <w:r w:rsidRPr="005A0E6B">
              <w:rPr>
                <w:rFonts w:ascii="Times New Roman" w:eastAsia="Calibri" w:hAnsi="Times New Roman"/>
                <w:b w:val="0"/>
                <w:bCs w:val="0"/>
                <w:color w:val="auto"/>
                <w:sz w:val="22"/>
                <w:szCs w:val="22"/>
              </w:rPr>
              <w:t>2501</w:t>
            </w:r>
          </w:p>
        </w:tc>
        <w:tc>
          <w:tcPr>
            <w:tcW w:w="2520" w:type="dxa"/>
            <w:shd w:val="clear" w:color="auto" w:fill="F2F2F2" w:themeFill="background1" w:themeFillShade="F2"/>
          </w:tcPr>
          <w:p w:rsidR="005A0E6B" w:rsidRPr="008436A1" w:rsidRDefault="005A0E6B" w:rsidP="008436A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rPr>
            </w:pPr>
            <w:r w:rsidRPr="008436A1">
              <w:rPr>
                <w:rFonts w:ascii="Times New Roman" w:eastAsia="Calibri" w:hAnsi="Times New Roman"/>
                <w:color w:val="auto"/>
                <w:sz w:val="22"/>
                <w:szCs w:val="22"/>
              </w:rPr>
              <w:t>5000</w:t>
            </w:r>
          </w:p>
        </w:tc>
        <w:tc>
          <w:tcPr>
            <w:tcW w:w="2520" w:type="dxa"/>
            <w:shd w:val="clear" w:color="auto" w:fill="F2F2F2" w:themeFill="background1" w:themeFillShade="F2"/>
          </w:tcPr>
          <w:p w:rsidR="005A0E6B" w:rsidRPr="005A0E6B" w:rsidRDefault="005A0E6B" w:rsidP="008436A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bCs/>
                <w:color w:val="auto"/>
                <w:sz w:val="22"/>
                <w:szCs w:val="22"/>
              </w:rPr>
            </w:pPr>
            <w:r w:rsidRPr="005A0E6B">
              <w:rPr>
                <w:rFonts w:ascii="Times New Roman" w:eastAsia="Calibri" w:hAnsi="Times New Roman"/>
                <w:b/>
                <w:bCs/>
                <w:color w:val="auto"/>
                <w:sz w:val="22"/>
                <w:szCs w:val="22"/>
              </w:rPr>
              <w:t>300</w:t>
            </w:r>
          </w:p>
        </w:tc>
        <w:tc>
          <w:tcPr>
            <w:tcW w:w="2880" w:type="dxa"/>
            <w:shd w:val="clear" w:color="auto" w:fill="F2F2F2" w:themeFill="background1" w:themeFillShade="F2"/>
          </w:tcPr>
          <w:p w:rsidR="005A0E6B" w:rsidRPr="005A0E6B" w:rsidRDefault="005A0E6B" w:rsidP="008436A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200</w:t>
            </w:r>
          </w:p>
        </w:tc>
        <w:tc>
          <w:tcPr>
            <w:tcW w:w="2970" w:type="dxa"/>
            <w:shd w:val="clear" w:color="auto" w:fill="F2F2F2" w:themeFill="background1" w:themeFillShade="F2"/>
          </w:tcPr>
          <w:p w:rsidR="005A0E6B" w:rsidRPr="005A0E6B" w:rsidRDefault="005A0E6B" w:rsidP="008436A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100</w:t>
            </w:r>
          </w:p>
        </w:tc>
      </w:tr>
      <w:tr w:rsidR="005A0E6B" w:rsidRPr="005A0E6B" w:rsidTr="008436A1">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2340" w:type="dxa"/>
            <w:shd w:val="clear" w:color="auto" w:fill="F2F2F2" w:themeFill="background1" w:themeFillShade="F2"/>
          </w:tcPr>
          <w:p w:rsidR="005A0E6B" w:rsidRPr="005A0E6B" w:rsidRDefault="005A0E6B" w:rsidP="008436A1">
            <w:pPr>
              <w:spacing w:before="0" w:after="0" w:line="240" w:lineRule="auto"/>
              <w:jc w:val="center"/>
              <w:rPr>
                <w:rFonts w:ascii="Times New Roman" w:eastAsia="Calibri" w:hAnsi="Times New Roman"/>
                <w:b w:val="0"/>
                <w:color w:val="auto"/>
                <w:sz w:val="22"/>
                <w:szCs w:val="22"/>
              </w:rPr>
            </w:pPr>
            <w:r w:rsidRPr="005A0E6B">
              <w:rPr>
                <w:rFonts w:ascii="Times New Roman" w:eastAsia="Calibri" w:hAnsi="Times New Roman"/>
                <w:b w:val="0"/>
                <w:bCs w:val="0"/>
                <w:color w:val="auto"/>
                <w:sz w:val="22"/>
                <w:szCs w:val="22"/>
              </w:rPr>
              <w:t>5001</w:t>
            </w:r>
          </w:p>
        </w:tc>
        <w:tc>
          <w:tcPr>
            <w:tcW w:w="2520" w:type="dxa"/>
            <w:shd w:val="clear" w:color="auto" w:fill="F2F2F2" w:themeFill="background1" w:themeFillShade="F2"/>
          </w:tcPr>
          <w:p w:rsidR="005A0E6B" w:rsidRPr="008436A1"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olor w:val="auto"/>
                <w:sz w:val="22"/>
                <w:szCs w:val="22"/>
              </w:rPr>
            </w:pPr>
            <w:r w:rsidRPr="008436A1">
              <w:rPr>
                <w:rFonts w:ascii="Times New Roman" w:eastAsia="Calibri" w:hAnsi="Times New Roman"/>
                <w:color w:val="auto"/>
                <w:sz w:val="22"/>
                <w:szCs w:val="22"/>
              </w:rPr>
              <w:t>10000</w:t>
            </w:r>
          </w:p>
        </w:tc>
        <w:tc>
          <w:tcPr>
            <w:tcW w:w="252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rPr>
            </w:pPr>
            <w:r w:rsidRPr="005A0E6B">
              <w:rPr>
                <w:rFonts w:ascii="Times New Roman" w:eastAsia="Calibri" w:hAnsi="Times New Roman"/>
                <w:b/>
                <w:bCs/>
                <w:color w:val="auto"/>
                <w:sz w:val="22"/>
                <w:szCs w:val="22"/>
              </w:rPr>
              <w:t>400</w:t>
            </w:r>
          </w:p>
        </w:tc>
        <w:tc>
          <w:tcPr>
            <w:tcW w:w="288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200</w:t>
            </w:r>
          </w:p>
        </w:tc>
        <w:tc>
          <w:tcPr>
            <w:tcW w:w="2970" w:type="dxa"/>
            <w:shd w:val="clear" w:color="auto" w:fill="F2F2F2" w:themeFill="background1" w:themeFillShade="F2"/>
          </w:tcPr>
          <w:p w:rsidR="005A0E6B" w:rsidRPr="005A0E6B" w:rsidRDefault="005A0E6B"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sidRPr="005A0E6B">
              <w:rPr>
                <w:rFonts w:ascii="Times New Roman" w:eastAsia="Calibri" w:hAnsi="Times New Roman"/>
                <w:b/>
                <w:bCs/>
                <w:color w:val="auto"/>
                <w:sz w:val="22"/>
                <w:szCs w:val="22"/>
                <w:lang w:val="en-US"/>
              </w:rPr>
              <w:t>200</w:t>
            </w:r>
          </w:p>
        </w:tc>
      </w:tr>
    </w:tbl>
    <w:p w:rsidR="008436A1" w:rsidRDefault="008436A1" w:rsidP="00F04531">
      <w:pPr>
        <w:pStyle w:val="Bodycopy"/>
        <w:spacing w:after="0" w:line="240" w:lineRule="auto"/>
        <w:rPr>
          <w:lang w:val="en-US"/>
        </w:rPr>
      </w:pPr>
    </w:p>
    <w:p w:rsidR="00E97CA7" w:rsidRDefault="00E97CA7" w:rsidP="007D0678">
      <w:pPr>
        <w:pStyle w:val="Heading5"/>
        <w:rPr>
          <w:noProof/>
        </w:rPr>
      </w:pPr>
      <w:r>
        <w:rPr>
          <w:noProof/>
        </w:rPr>
        <w:t>Flat Commission Setup</w:t>
      </w:r>
    </w:p>
    <w:p w:rsidR="008436A1" w:rsidRDefault="00E97CA7" w:rsidP="00F04531">
      <w:pPr>
        <w:pStyle w:val="Bodycopy"/>
        <w:spacing w:after="0" w:line="240" w:lineRule="auto"/>
        <w:rPr>
          <w:rFonts w:ascii="Times New Roman" w:eastAsia="+mn-ea" w:hAnsi="Times New Roman"/>
          <w:bCs/>
          <w:iCs/>
          <w:noProof/>
          <w:color w:val="auto"/>
          <w:kern w:val="24"/>
          <w:sz w:val="28"/>
          <w:szCs w:val="32"/>
          <w:lang w:val="en-US"/>
        </w:rPr>
      </w:pPr>
      <w:r w:rsidRPr="00642463">
        <w:rPr>
          <w:rFonts w:ascii="Times New Roman" w:eastAsia="+mn-ea" w:hAnsi="Times New Roman"/>
          <w:bCs/>
          <w:iCs/>
          <w:noProof/>
          <w:color w:val="auto"/>
          <w:kern w:val="24"/>
          <w:sz w:val="28"/>
          <w:szCs w:val="32"/>
          <w:lang w:val="en-US"/>
        </w:rPr>
        <w:t>This type of commission involves setting up a flat rate commission to the agent based on the transaction type</w:t>
      </w:r>
      <w:bookmarkStart w:id="20" w:name="_Toc79149032"/>
      <w:r w:rsidR="00F04531">
        <w:rPr>
          <w:rFonts w:ascii="Times New Roman" w:eastAsia="+mn-ea" w:hAnsi="Times New Roman"/>
          <w:bCs/>
          <w:iCs/>
          <w:noProof/>
          <w:color w:val="auto"/>
          <w:kern w:val="24"/>
          <w:sz w:val="28"/>
          <w:szCs w:val="32"/>
          <w:lang w:val="en-US"/>
        </w:rPr>
        <w:t>.</w:t>
      </w:r>
    </w:p>
    <w:tbl>
      <w:tblPr>
        <w:tblStyle w:val="GridTable2-Accent4"/>
        <w:tblpPr w:leftFromText="180" w:rightFromText="180" w:vertAnchor="page" w:horzAnchor="margin" w:tblpY="7630"/>
        <w:tblOverlap w:val="never"/>
        <w:tblW w:w="0" w:type="auto"/>
        <w:tblLook w:val="04A0" w:firstRow="1" w:lastRow="0" w:firstColumn="1" w:lastColumn="0" w:noHBand="0" w:noVBand="1"/>
      </w:tblPr>
      <w:tblGrid>
        <w:gridCol w:w="2340"/>
        <w:gridCol w:w="2520"/>
        <w:gridCol w:w="2520"/>
        <w:gridCol w:w="2880"/>
        <w:gridCol w:w="2970"/>
      </w:tblGrid>
      <w:tr w:rsidR="008436A1" w:rsidRPr="005A0E6B" w:rsidTr="00843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8436A1" w:rsidRPr="0003628D" w:rsidRDefault="008436A1" w:rsidP="008436A1">
            <w:pPr>
              <w:spacing w:before="0" w:after="0" w:line="240" w:lineRule="auto"/>
              <w:jc w:val="center"/>
              <w:rPr>
                <w:rFonts w:ascii="Times New Roman" w:eastAsia="Calibri" w:hAnsi="Times New Roman"/>
                <w:color w:val="auto"/>
                <w:sz w:val="22"/>
                <w:szCs w:val="22"/>
              </w:rPr>
            </w:pPr>
            <w:r w:rsidRPr="0003628D">
              <w:rPr>
                <w:rFonts w:ascii="Times New Roman" w:eastAsia="Calibri" w:hAnsi="Times New Roman"/>
                <w:color w:val="auto"/>
                <w:sz w:val="22"/>
                <w:szCs w:val="22"/>
              </w:rPr>
              <w:t>Range From</w:t>
            </w:r>
          </w:p>
        </w:tc>
        <w:tc>
          <w:tcPr>
            <w:tcW w:w="2520" w:type="dxa"/>
          </w:tcPr>
          <w:p w:rsidR="008436A1" w:rsidRPr="0003628D" w:rsidRDefault="008436A1"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rPr>
            </w:pPr>
            <w:r w:rsidRPr="0003628D">
              <w:rPr>
                <w:rFonts w:ascii="Times New Roman" w:eastAsia="Calibri" w:hAnsi="Times New Roman"/>
                <w:color w:val="auto"/>
                <w:sz w:val="22"/>
                <w:szCs w:val="22"/>
              </w:rPr>
              <w:t>Range To</w:t>
            </w:r>
          </w:p>
        </w:tc>
        <w:tc>
          <w:tcPr>
            <w:tcW w:w="2520" w:type="dxa"/>
          </w:tcPr>
          <w:p w:rsidR="008436A1" w:rsidRPr="0003628D" w:rsidRDefault="008436A1"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rPr>
            </w:pPr>
            <w:r w:rsidRPr="0003628D">
              <w:rPr>
                <w:rFonts w:ascii="Times New Roman" w:eastAsia="Calibri" w:hAnsi="Times New Roman"/>
                <w:color w:val="auto"/>
                <w:sz w:val="22"/>
                <w:szCs w:val="22"/>
              </w:rPr>
              <w:t>Charge Amount</w:t>
            </w:r>
          </w:p>
        </w:tc>
        <w:tc>
          <w:tcPr>
            <w:tcW w:w="2880" w:type="dxa"/>
          </w:tcPr>
          <w:p w:rsidR="008436A1" w:rsidRPr="0003628D" w:rsidRDefault="008436A1"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lang w:val="en-US"/>
              </w:rPr>
            </w:pPr>
            <w:r w:rsidRPr="0003628D">
              <w:rPr>
                <w:rFonts w:ascii="Times New Roman" w:eastAsia="Calibri" w:hAnsi="Times New Roman"/>
                <w:color w:val="auto"/>
                <w:sz w:val="22"/>
                <w:szCs w:val="22"/>
                <w:lang w:val="en-US"/>
              </w:rPr>
              <w:t>Agent Commission</w:t>
            </w:r>
          </w:p>
        </w:tc>
        <w:tc>
          <w:tcPr>
            <w:tcW w:w="2970" w:type="dxa"/>
          </w:tcPr>
          <w:p w:rsidR="008436A1" w:rsidRPr="0003628D" w:rsidRDefault="008436A1" w:rsidP="008436A1">
            <w:pPr>
              <w:pStyle w:val="Bodycopy"/>
              <w:spacing w:line="300" w:lineRule="exac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olor w:val="auto"/>
                <w:sz w:val="22"/>
                <w:szCs w:val="22"/>
                <w:lang w:val="en-US"/>
              </w:rPr>
            </w:pPr>
            <w:r w:rsidRPr="0003628D">
              <w:rPr>
                <w:rFonts w:ascii="Times New Roman" w:eastAsia="Calibri" w:hAnsi="Times New Roman"/>
                <w:color w:val="auto"/>
                <w:sz w:val="22"/>
                <w:szCs w:val="22"/>
                <w:lang w:val="en-US"/>
              </w:rPr>
              <w:t>Bank/Provider Commission</w:t>
            </w:r>
          </w:p>
        </w:tc>
      </w:tr>
      <w:tr w:rsidR="008436A1" w:rsidRPr="005A0E6B" w:rsidTr="008436A1">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340" w:type="dxa"/>
            <w:shd w:val="clear" w:color="auto" w:fill="F2F2F2" w:themeFill="background1" w:themeFillShade="F2"/>
          </w:tcPr>
          <w:p w:rsidR="008436A1" w:rsidRPr="005A0E6B" w:rsidRDefault="008436A1" w:rsidP="008436A1">
            <w:pPr>
              <w:spacing w:before="0" w:after="0" w:line="240" w:lineRule="auto"/>
              <w:jc w:val="center"/>
              <w:rPr>
                <w:rFonts w:ascii="Times New Roman" w:eastAsia="Calibri" w:hAnsi="Times New Roman"/>
                <w:b w:val="0"/>
                <w:color w:val="auto"/>
                <w:sz w:val="22"/>
                <w:szCs w:val="22"/>
              </w:rPr>
            </w:pPr>
            <w:r w:rsidRPr="005A0E6B">
              <w:rPr>
                <w:rFonts w:ascii="Times New Roman" w:eastAsia="Calibri" w:hAnsi="Times New Roman"/>
                <w:b w:val="0"/>
                <w:color w:val="auto"/>
                <w:sz w:val="22"/>
                <w:szCs w:val="22"/>
              </w:rPr>
              <w:t>500</w:t>
            </w:r>
          </w:p>
        </w:tc>
        <w:tc>
          <w:tcPr>
            <w:tcW w:w="2520" w:type="dxa"/>
            <w:shd w:val="clear" w:color="auto" w:fill="F2F2F2" w:themeFill="background1" w:themeFillShade="F2"/>
          </w:tcPr>
          <w:p w:rsidR="008436A1" w:rsidRPr="008436A1" w:rsidRDefault="00BA4677"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olor w:val="auto"/>
                <w:sz w:val="22"/>
                <w:szCs w:val="22"/>
              </w:rPr>
            </w:pPr>
            <w:r>
              <w:rPr>
                <w:rFonts w:ascii="Times New Roman" w:eastAsia="Calibri" w:hAnsi="Times New Roman"/>
                <w:color w:val="auto"/>
                <w:sz w:val="22"/>
                <w:szCs w:val="22"/>
              </w:rPr>
              <w:t>10</w:t>
            </w:r>
            <w:r w:rsidR="008436A1">
              <w:rPr>
                <w:rFonts w:ascii="Times New Roman" w:eastAsia="Calibri" w:hAnsi="Times New Roman"/>
                <w:color w:val="auto"/>
                <w:sz w:val="22"/>
                <w:szCs w:val="22"/>
              </w:rPr>
              <w:t>,</w:t>
            </w:r>
            <w:r>
              <w:rPr>
                <w:rFonts w:ascii="Times New Roman" w:eastAsia="Calibri" w:hAnsi="Times New Roman"/>
                <w:color w:val="auto"/>
                <w:sz w:val="22"/>
                <w:szCs w:val="22"/>
              </w:rPr>
              <w:t>0</w:t>
            </w:r>
            <w:r w:rsidRPr="008436A1">
              <w:rPr>
                <w:rFonts w:ascii="Times New Roman" w:eastAsia="Calibri" w:hAnsi="Times New Roman"/>
                <w:color w:val="auto"/>
                <w:sz w:val="22"/>
                <w:szCs w:val="22"/>
              </w:rPr>
              <w:t>00</w:t>
            </w:r>
          </w:p>
        </w:tc>
        <w:tc>
          <w:tcPr>
            <w:tcW w:w="2520" w:type="dxa"/>
            <w:shd w:val="clear" w:color="auto" w:fill="F2F2F2" w:themeFill="background1" w:themeFillShade="F2"/>
          </w:tcPr>
          <w:p w:rsidR="008436A1" w:rsidRPr="005A0E6B" w:rsidRDefault="008436A1"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rPr>
            </w:pPr>
            <w:r w:rsidRPr="005A0E6B">
              <w:rPr>
                <w:rFonts w:ascii="Times New Roman" w:eastAsia="Calibri" w:hAnsi="Times New Roman"/>
                <w:b/>
                <w:bCs/>
                <w:color w:val="auto"/>
                <w:sz w:val="22"/>
                <w:szCs w:val="22"/>
              </w:rPr>
              <w:t>200</w:t>
            </w:r>
          </w:p>
        </w:tc>
        <w:tc>
          <w:tcPr>
            <w:tcW w:w="2880" w:type="dxa"/>
            <w:shd w:val="clear" w:color="auto" w:fill="F2F2F2" w:themeFill="background1" w:themeFillShade="F2"/>
          </w:tcPr>
          <w:p w:rsidR="008436A1" w:rsidRPr="005A0E6B" w:rsidRDefault="008436A1"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Pr>
                <w:rFonts w:ascii="Times New Roman" w:eastAsia="Calibri" w:hAnsi="Times New Roman"/>
                <w:b/>
                <w:bCs/>
                <w:color w:val="auto"/>
                <w:sz w:val="22"/>
                <w:szCs w:val="22"/>
                <w:lang w:val="en-US"/>
              </w:rPr>
              <w:t>18</w:t>
            </w:r>
            <w:r w:rsidRPr="005A0E6B">
              <w:rPr>
                <w:rFonts w:ascii="Times New Roman" w:eastAsia="Calibri" w:hAnsi="Times New Roman"/>
                <w:b/>
                <w:bCs/>
                <w:color w:val="auto"/>
                <w:sz w:val="22"/>
                <w:szCs w:val="22"/>
                <w:lang w:val="en-US"/>
              </w:rPr>
              <w:t>0</w:t>
            </w:r>
          </w:p>
        </w:tc>
        <w:tc>
          <w:tcPr>
            <w:tcW w:w="2970" w:type="dxa"/>
            <w:shd w:val="clear" w:color="auto" w:fill="F2F2F2" w:themeFill="background1" w:themeFillShade="F2"/>
          </w:tcPr>
          <w:p w:rsidR="008436A1" w:rsidRPr="005A0E6B" w:rsidRDefault="008436A1" w:rsidP="008436A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bCs/>
                <w:color w:val="auto"/>
                <w:sz w:val="22"/>
                <w:szCs w:val="22"/>
                <w:lang w:val="en-US"/>
              </w:rPr>
            </w:pPr>
            <w:r>
              <w:rPr>
                <w:rFonts w:ascii="Times New Roman" w:eastAsia="Calibri" w:hAnsi="Times New Roman"/>
                <w:b/>
                <w:bCs/>
                <w:color w:val="auto"/>
                <w:sz w:val="22"/>
                <w:szCs w:val="22"/>
                <w:lang w:val="en-US"/>
              </w:rPr>
              <w:t>20</w:t>
            </w:r>
          </w:p>
        </w:tc>
      </w:tr>
    </w:tbl>
    <w:p w:rsidR="00E346EB" w:rsidRDefault="00E346EB" w:rsidP="008436A1">
      <w:pPr>
        <w:pStyle w:val="Bodycopy"/>
        <w:spacing w:line="300" w:lineRule="exact"/>
        <w:rPr>
          <w:rFonts w:ascii="Times New Roman" w:eastAsia="+mn-ea" w:hAnsi="Times New Roman"/>
          <w:bCs/>
          <w:iCs/>
          <w:noProof/>
          <w:color w:val="auto"/>
          <w:kern w:val="24"/>
          <w:sz w:val="28"/>
          <w:szCs w:val="32"/>
          <w:lang w:val="en-US"/>
        </w:rPr>
      </w:pPr>
    </w:p>
    <w:p w:rsidR="00F04531" w:rsidRDefault="00F04531" w:rsidP="00F04531">
      <w:pPr>
        <w:pStyle w:val="Bodycopy"/>
        <w:spacing w:after="0" w:line="240" w:lineRule="auto"/>
        <w:rPr>
          <w:rFonts w:ascii="Times New Roman" w:eastAsia="+mn-ea" w:hAnsi="Times New Roman"/>
          <w:bCs/>
          <w:iCs/>
          <w:noProof/>
          <w:color w:val="auto"/>
          <w:kern w:val="24"/>
          <w:sz w:val="28"/>
          <w:szCs w:val="32"/>
          <w:lang w:val="en-US"/>
        </w:rPr>
      </w:pPr>
    </w:p>
    <w:p w:rsidR="00F04531" w:rsidRDefault="00F04531" w:rsidP="008436A1">
      <w:pPr>
        <w:pStyle w:val="Bodycopy"/>
        <w:spacing w:line="300" w:lineRule="exact"/>
        <w:rPr>
          <w:rFonts w:ascii="Times New Roman" w:eastAsia="+mn-ea" w:hAnsi="Times New Roman"/>
          <w:bCs/>
          <w:iCs/>
          <w:noProof/>
          <w:color w:val="auto"/>
          <w:kern w:val="24"/>
          <w:sz w:val="28"/>
          <w:szCs w:val="32"/>
          <w:lang w:val="en-US"/>
        </w:rPr>
      </w:pPr>
    </w:p>
    <w:p w:rsidR="00F04531" w:rsidRPr="008436A1" w:rsidRDefault="00F04531" w:rsidP="008436A1">
      <w:pPr>
        <w:pStyle w:val="Bodycopy"/>
        <w:spacing w:line="300" w:lineRule="exact"/>
        <w:rPr>
          <w:rFonts w:ascii="Times New Roman" w:eastAsia="+mn-ea" w:hAnsi="Times New Roman"/>
          <w:bCs/>
          <w:iCs/>
          <w:noProof/>
          <w:color w:val="auto"/>
          <w:kern w:val="24"/>
          <w:sz w:val="28"/>
          <w:szCs w:val="32"/>
          <w:lang w:val="en-US"/>
        </w:rPr>
      </w:pPr>
    </w:p>
    <w:p w:rsidR="00BA4677" w:rsidRPr="00BA4677" w:rsidRDefault="00BA4677" w:rsidP="00BA4677">
      <w:pPr>
        <w:keepNext/>
        <w:numPr>
          <w:ilvl w:val="1"/>
          <w:numId w:val="4"/>
        </w:numPr>
        <w:spacing w:before="320" w:after="120" w:line="276" w:lineRule="auto"/>
        <w:outlineLvl w:val="1"/>
        <w:rPr>
          <w:rFonts w:ascii="Times New Roman" w:hAnsi="Times New Roman"/>
          <w:b/>
          <w:iCs/>
          <w:color w:val="auto"/>
          <w:kern w:val="32"/>
          <w:sz w:val="36"/>
          <w:szCs w:val="32"/>
          <w:lang w:val="en-US"/>
        </w:rPr>
      </w:pPr>
      <w:bookmarkStart w:id="21" w:name="_Toc79995418"/>
      <w:r w:rsidRPr="00BA4677">
        <w:rPr>
          <w:rFonts w:ascii="Times New Roman" w:hAnsi="Times New Roman"/>
          <w:b/>
          <w:iCs/>
          <w:color w:val="auto"/>
          <w:kern w:val="32"/>
          <w:sz w:val="36"/>
          <w:szCs w:val="32"/>
          <w:lang w:val="en-US"/>
        </w:rPr>
        <w:t>Terminal Management System (TMS)</w:t>
      </w:r>
      <w:bookmarkEnd w:id="21"/>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bookmarkStart w:id="22" w:name="_Toc79995419"/>
      <w:r w:rsidRPr="00BA4677">
        <w:rPr>
          <w:rFonts w:ascii="Times New Roman" w:hAnsi="Times New Roman"/>
          <w:b/>
          <w:bCs/>
          <w:iCs/>
          <w:color w:val="auto"/>
          <w:kern w:val="32"/>
          <w:sz w:val="28"/>
          <w:szCs w:val="26"/>
          <w:lang w:val="en-US"/>
        </w:rPr>
        <w:t>Remote Key Injection system</w:t>
      </w:r>
      <w:bookmarkEnd w:id="22"/>
    </w:p>
    <w:p w:rsidR="00BA4677" w:rsidRPr="00BA4677" w:rsidRDefault="00BA4677" w:rsidP="00BA4677">
      <w:pPr>
        <w:spacing w:before="0" w:line="259" w:lineRule="auto"/>
        <w:rPr>
          <w:rFonts w:ascii="Times New Roman" w:eastAsia="+mn-ea" w:hAnsi="Times New Roman"/>
          <w:bCs/>
          <w:iCs/>
          <w:noProof/>
          <w:color w:val="auto"/>
          <w:kern w:val="24"/>
          <w:sz w:val="28"/>
          <w:szCs w:val="32"/>
          <w:lang w:val="en-US"/>
        </w:rPr>
      </w:pPr>
      <w:r w:rsidRPr="00BA4677">
        <w:rPr>
          <w:rFonts w:ascii="Times New Roman" w:eastAsia="+mn-ea" w:hAnsi="Times New Roman"/>
          <w:bCs/>
          <w:iCs/>
          <w:noProof/>
          <w:color w:val="auto"/>
          <w:kern w:val="24"/>
          <w:sz w:val="28"/>
          <w:szCs w:val="32"/>
          <w:lang w:val="en-US"/>
        </w:rPr>
        <w:t xml:space="preserve">Traditionally, institutions relied on secure Key Injection Facilities (KIF) to securely deploy Terminal Keys, PIN Keys and other </w:t>
      </w:r>
      <w:hyperlink r:id="rId15" w:history="1">
        <w:r w:rsidRPr="00BA4677">
          <w:rPr>
            <w:rFonts w:ascii="Times New Roman" w:eastAsia="+mn-ea" w:hAnsi="Times New Roman"/>
            <w:bCs/>
            <w:iCs/>
            <w:noProof/>
            <w:color w:val="0000FF"/>
            <w:kern w:val="24"/>
            <w:sz w:val="28"/>
            <w:szCs w:val="32"/>
            <w:u w:val="single"/>
            <w:lang w:val="en-US"/>
          </w:rPr>
          <w:t>Secure Reading and Exchange of Data</w:t>
        </w:r>
      </w:hyperlink>
      <w:r w:rsidRPr="00BA4677">
        <w:rPr>
          <w:rFonts w:ascii="Times New Roman" w:eastAsia="+mn-ea" w:hAnsi="Times New Roman"/>
          <w:bCs/>
          <w:iCs/>
          <w:noProof/>
          <w:color w:val="auto"/>
          <w:kern w:val="24"/>
          <w:sz w:val="28"/>
          <w:szCs w:val="32"/>
          <w:lang w:val="en-US"/>
        </w:rPr>
        <w:t xml:space="preserve"> (SRED) data, such as point-to-point encryption (P2PE), to point of sale (POS) terminal hardware. This process is not only costly but complex due to the effort required to set up the KIF secure room and the mandatory re-certification of the facility. </w:t>
      </w:r>
    </w:p>
    <w:p w:rsidR="00BA4677" w:rsidRPr="00BA4677" w:rsidRDefault="00BA4677" w:rsidP="00BA4677">
      <w:pPr>
        <w:spacing w:before="0" w:line="259" w:lineRule="auto"/>
        <w:rPr>
          <w:rFonts w:ascii="Times New Roman" w:eastAsia="+mn-ea" w:hAnsi="Times New Roman"/>
          <w:bCs/>
          <w:iCs/>
          <w:noProof/>
          <w:color w:val="auto"/>
          <w:kern w:val="24"/>
          <w:sz w:val="28"/>
          <w:szCs w:val="32"/>
          <w:lang w:val="en-US"/>
        </w:rPr>
      </w:pPr>
      <w:r w:rsidRPr="00BA4677">
        <w:rPr>
          <w:rFonts w:ascii="Times New Roman" w:eastAsia="+mn-ea" w:hAnsi="Times New Roman"/>
          <w:bCs/>
          <w:iCs/>
          <w:noProof/>
          <w:color w:val="auto"/>
          <w:kern w:val="24"/>
          <w:sz w:val="28"/>
          <w:szCs w:val="32"/>
          <w:lang w:val="en-US"/>
        </w:rPr>
        <w:t xml:space="preserve">Remote Key Injection (RKI) service helps with the deployment of these Keys and SRED data remotely. RKI also helps institutions to easily manage and maintain the POS hardware through remote reset and/or re-configuration. </w:t>
      </w:r>
    </w:p>
    <w:p w:rsidR="00BA4677" w:rsidRPr="00BA4677" w:rsidRDefault="002D142D" w:rsidP="00BA4677">
      <w:pPr>
        <w:spacing w:before="0" w:line="300" w:lineRule="exact"/>
        <w:rPr>
          <w:rFonts w:ascii="Times New Roman" w:eastAsia="+mn-ea" w:hAnsi="Times New Roman"/>
          <w:b/>
          <w:iCs/>
          <w:noProof/>
          <w:color w:val="auto"/>
          <w:kern w:val="24"/>
          <w:sz w:val="28"/>
          <w:szCs w:val="32"/>
          <w:lang w:val="en-US"/>
        </w:rPr>
      </w:pPr>
      <w:r>
        <w:rPr>
          <w:rFonts w:ascii="Times New Roman" w:eastAsia="+mn-ea" w:hAnsi="Times New Roman"/>
          <w:bCs/>
          <w:iCs/>
          <w:noProof/>
          <w:kern w:val="24"/>
          <w:position w:val="-2"/>
          <w:sz w:val="28"/>
          <w:szCs w:val="32"/>
        </w:rPr>
        <w:object w:dxaOrig="1440" w:dyaOrig="1440" w14:anchorId="333524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margin-left:.75pt;margin-top:39.4pt;width:522.35pt;height:188.85pt;z-index:251659264;mso-wrap-edited:f;mso-width-percent:0;mso-height-percent:0;mso-wrap-distance-left:0;mso-wrap-distance-top:0;mso-wrap-distance-right:0;mso-wrap-distance-bottom:0;mso-position-horizontal-relative:text;mso-position-vertical-relative:text;mso-width-percent:0;mso-height-percent:0" o:allowincell="f">
            <v:imagedata r:id="rId16" o:title=""/>
            <w10:wrap type="topAndBottom"/>
          </v:shape>
          <o:OLEObject Type="Embed" ProgID="Visio.Drawing.15" ShapeID="_x0000_s1027" DrawAspect="Content" ObjectID="_1712051011" r:id="rId17"/>
        </w:object>
      </w:r>
      <w:r w:rsidR="00BA4677" w:rsidRPr="00BA4677">
        <w:rPr>
          <w:rFonts w:ascii="Times New Roman" w:eastAsia="+mn-ea" w:hAnsi="Times New Roman"/>
          <w:b/>
          <w:iCs/>
          <w:noProof/>
          <w:color w:val="auto"/>
          <w:kern w:val="24"/>
          <w:sz w:val="28"/>
          <w:szCs w:val="32"/>
          <w:lang w:val="en-US"/>
        </w:rPr>
        <w:t>Below is a typical implementation of an RKI service:</w:t>
      </w:r>
    </w:p>
    <w:p w:rsidR="00BA4677" w:rsidRPr="00BA4677" w:rsidRDefault="00BA4677" w:rsidP="00BA4677">
      <w:pPr>
        <w:spacing w:before="0" w:after="0" w:line="240" w:lineRule="auto"/>
        <w:rPr>
          <w:rFonts w:ascii="Times New Roman" w:eastAsia="+mn-ea" w:hAnsi="Times New Roman"/>
          <w:bCs/>
          <w:iCs/>
          <w:noProof/>
          <w:color w:val="auto"/>
          <w:kern w:val="24"/>
          <w:sz w:val="28"/>
          <w:szCs w:val="32"/>
          <w:lang w:val="en-US"/>
        </w:rPr>
      </w:pPr>
    </w:p>
    <w:p w:rsidR="00BA4677" w:rsidRPr="00BA4677" w:rsidRDefault="00BA4677" w:rsidP="00BA4677">
      <w:pPr>
        <w:spacing w:before="0" w:line="300" w:lineRule="exact"/>
        <w:rPr>
          <w:rFonts w:ascii="Times New Roman" w:eastAsia="+mn-ea" w:hAnsi="Times New Roman"/>
          <w:bCs/>
          <w:iCs/>
          <w:noProof/>
          <w:color w:val="auto"/>
          <w:kern w:val="24"/>
          <w:sz w:val="28"/>
          <w:szCs w:val="32"/>
          <w:lang w:val="en-US"/>
        </w:rPr>
      </w:pPr>
      <w:r w:rsidRPr="00BA4677">
        <w:rPr>
          <w:rFonts w:ascii="Times New Roman" w:eastAsia="+mn-ea" w:hAnsi="Times New Roman"/>
          <w:b/>
          <w:iCs/>
          <w:noProof/>
          <w:color w:val="auto"/>
          <w:kern w:val="24"/>
          <w:sz w:val="28"/>
          <w:szCs w:val="32"/>
          <w:lang w:val="en-US"/>
        </w:rPr>
        <w:t>Note:</w:t>
      </w:r>
      <w:r w:rsidRPr="00BA4677">
        <w:rPr>
          <w:rFonts w:ascii="Times New Roman" w:eastAsia="+mn-ea" w:hAnsi="Times New Roman"/>
          <w:bCs/>
          <w:iCs/>
          <w:noProof/>
          <w:color w:val="auto"/>
          <w:kern w:val="24"/>
          <w:sz w:val="28"/>
          <w:szCs w:val="32"/>
          <w:lang w:val="en-US"/>
        </w:rPr>
        <w:t xml:space="preserve"> The desired HSM must include a Remote Key Management Service for example the Futurex RKMS series</w:t>
      </w:r>
      <w:r>
        <w:rPr>
          <w:rFonts w:ascii="Times New Roman" w:eastAsia="+mn-ea" w:hAnsi="Times New Roman"/>
          <w:bCs/>
          <w:iCs/>
          <w:noProof/>
          <w:color w:val="auto"/>
          <w:kern w:val="24"/>
          <w:sz w:val="28"/>
          <w:szCs w:val="32"/>
          <w:lang w:val="en-US"/>
        </w:rPr>
        <w:t>.</w:t>
      </w:r>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bookmarkStart w:id="23" w:name="_Toc79995420"/>
      <w:r w:rsidRPr="00BA4677">
        <w:rPr>
          <w:rFonts w:ascii="Times New Roman" w:hAnsi="Times New Roman"/>
          <w:b/>
          <w:bCs/>
          <w:iCs/>
          <w:color w:val="auto"/>
          <w:kern w:val="32"/>
          <w:sz w:val="28"/>
          <w:szCs w:val="26"/>
          <w:lang w:val="en-US"/>
        </w:rPr>
        <w:t>Big Data Intelligent Reporting</w:t>
      </w:r>
      <w:bookmarkEnd w:id="23"/>
    </w:p>
    <w:p w:rsidR="00BA4677" w:rsidRPr="00BA4677" w:rsidRDefault="00BA4677" w:rsidP="00BA4677">
      <w:pPr>
        <w:spacing w:before="0" w:line="259" w:lineRule="auto"/>
        <w:rPr>
          <w:rFonts w:ascii="Times New Roman" w:eastAsia="+mn-ea" w:hAnsi="Times New Roman"/>
          <w:bCs/>
          <w:iCs/>
          <w:noProof/>
          <w:color w:val="auto"/>
          <w:kern w:val="24"/>
          <w:sz w:val="28"/>
          <w:szCs w:val="32"/>
          <w:lang w:val="en-US"/>
        </w:rPr>
      </w:pPr>
      <w:r w:rsidRPr="00BA4677">
        <w:rPr>
          <w:rFonts w:ascii="Times New Roman" w:eastAsia="+mn-ea" w:hAnsi="Times New Roman"/>
          <w:bCs/>
          <w:iCs/>
          <w:noProof/>
          <w:color w:val="auto"/>
          <w:kern w:val="24"/>
          <w:sz w:val="28"/>
          <w:szCs w:val="32"/>
          <w:lang w:val="en-US"/>
        </w:rPr>
        <w:t>This includes a set of smart reports for Payment Service providers (PSP) and Merchants/Agents. Some of these reports include</w:t>
      </w:r>
      <w:r>
        <w:rPr>
          <w:rFonts w:ascii="Times New Roman" w:eastAsia="+mn-ea" w:hAnsi="Times New Roman"/>
          <w:bCs/>
          <w:iCs/>
          <w:noProof/>
          <w:color w:val="auto"/>
          <w:kern w:val="24"/>
          <w:sz w:val="28"/>
          <w:szCs w:val="32"/>
          <w:lang w:val="en-US"/>
        </w:rPr>
        <w:t>:</w:t>
      </w:r>
    </w:p>
    <w:p w:rsidR="00BA4677" w:rsidRPr="00BA4677" w:rsidRDefault="00BA4677" w:rsidP="00BA4677">
      <w:pPr>
        <w:numPr>
          <w:ilvl w:val="0"/>
          <w:numId w:val="54"/>
        </w:numPr>
        <w:spacing w:before="0" w:line="300" w:lineRule="exact"/>
        <w:rPr>
          <w:rFonts w:ascii="Times New Roman" w:eastAsia="+mn-ea" w:hAnsi="Times New Roman"/>
          <w:bCs/>
          <w:iCs/>
          <w:noProof/>
          <w:color w:val="auto"/>
          <w:kern w:val="24"/>
          <w:sz w:val="28"/>
          <w:szCs w:val="32"/>
          <w:lang w:val="en-US"/>
        </w:rPr>
      </w:pPr>
      <w:r w:rsidRPr="00BA4677">
        <w:rPr>
          <w:rFonts w:ascii="Times New Roman" w:eastAsia="+mn-ea" w:hAnsi="Times New Roman"/>
          <w:b/>
          <w:iCs/>
          <w:noProof/>
          <w:color w:val="auto"/>
          <w:kern w:val="24"/>
          <w:sz w:val="28"/>
          <w:szCs w:val="32"/>
          <w:lang w:val="en-US"/>
        </w:rPr>
        <w:t>Inventory Analysis.</w:t>
      </w:r>
      <w:r w:rsidRPr="00BA4677">
        <w:rPr>
          <w:rFonts w:ascii="Times New Roman" w:eastAsia="+mn-ea" w:hAnsi="Times New Roman"/>
          <w:bCs/>
          <w:iCs/>
          <w:noProof/>
          <w:color w:val="auto"/>
          <w:kern w:val="24"/>
          <w:sz w:val="28"/>
          <w:szCs w:val="32"/>
          <w:lang w:val="en-US"/>
        </w:rPr>
        <w:t xml:space="preserve"> Includes Ordered/Received Analysis and Physical Inventory Reconciliation. These reports allow the business to proactively plan for maintenance, replacements and repairs of POS terminals. </w:t>
      </w:r>
    </w:p>
    <w:p w:rsidR="00BA4677" w:rsidRPr="00BA4677" w:rsidRDefault="00BA4677" w:rsidP="00BA4677">
      <w:pPr>
        <w:numPr>
          <w:ilvl w:val="0"/>
          <w:numId w:val="54"/>
        </w:numPr>
        <w:spacing w:before="0" w:line="300" w:lineRule="exact"/>
        <w:rPr>
          <w:rFonts w:ascii="Times New Roman" w:eastAsia="+mn-ea" w:hAnsi="Times New Roman"/>
          <w:bCs/>
          <w:iCs/>
          <w:noProof/>
          <w:color w:val="auto"/>
          <w:kern w:val="24"/>
          <w:sz w:val="28"/>
          <w:szCs w:val="32"/>
          <w:lang w:val="en-US"/>
        </w:rPr>
      </w:pPr>
      <w:r w:rsidRPr="00BA4677">
        <w:rPr>
          <w:rFonts w:ascii="Times New Roman" w:eastAsia="+mn-ea" w:hAnsi="Times New Roman"/>
          <w:b/>
          <w:iCs/>
          <w:noProof/>
          <w:color w:val="auto"/>
          <w:kern w:val="24"/>
          <w:sz w:val="28"/>
          <w:szCs w:val="32"/>
          <w:lang w:val="en-US"/>
        </w:rPr>
        <w:t>Aging Reports.</w:t>
      </w:r>
      <w:r w:rsidRPr="00BA4677">
        <w:rPr>
          <w:rFonts w:ascii="Times New Roman" w:eastAsia="+mn-ea" w:hAnsi="Times New Roman"/>
          <w:bCs/>
          <w:iCs/>
          <w:noProof/>
          <w:color w:val="auto"/>
          <w:kern w:val="24"/>
          <w:sz w:val="28"/>
          <w:szCs w:val="32"/>
          <w:lang w:val="en-US"/>
        </w:rPr>
        <w:t xml:space="preserve"> POS Terminals’ average expiry is between 6.9 and 7 years old. This number varies based on usage. High usage scenarios means frequent wear and tear which in turn results into lower expiry age. The retail industry therefore needs to address aging and outdated POS systems effectively or face compliance penalties, security risks and limited ability to meet growing business needs. An effective TMS should include these reports</w:t>
      </w:r>
      <w:r>
        <w:rPr>
          <w:rFonts w:ascii="Times New Roman" w:eastAsia="+mn-ea" w:hAnsi="Times New Roman"/>
          <w:bCs/>
          <w:iCs/>
          <w:noProof/>
          <w:color w:val="auto"/>
          <w:kern w:val="24"/>
          <w:sz w:val="28"/>
          <w:szCs w:val="32"/>
          <w:lang w:val="en-US"/>
        </w:rPr>
        <w:t>.</w:t>
      </w:r>
    </w:p>
    <w:p w:rsidR="00BA4677" w:rsidRPr="00BA4677" w:rsidRDefault="00BA4677" w:rsidP="00BA4677">
      <w:pPr>
        <w:numPr>
          <w:ilvl w:val="0"/>
          <w:numId w:val="54"/>
        </w:numPr>
        <w:spacing w:before="0" w:line="300" w:lineRule="exact"/>
        <w:rPr>
          <w:rFonts w:ascii="Times New Roman" w:eastAsia="+mn-ea" w:hAnsi="Times New Roman"/>
          <w:bCs/>
          <w:iCs/>
          <w:noProof/>
          <w:color w:val="auto"/>
          <w:kern w:val="24"/>
          <w:sz w:val="28"/>
          <w:szCs w:val="32"/>
          <w:lang w:val="en-US"/>
        </w:rPr>
      </w:pPr>
      <w:r w:rsidRPr="00BA4677">
        <w:rPr>
          <w:rFonts w:ascii="Times New Roman" w:eastAsia="+mn-ea" w:hAnsi="Times New Roman"/>
          <w:b/>
          <w:iCs/>
          <w:noProof/>
          <w:color w:val="auto"/>
          <w:kern w:val="24"/>
          <w:sz w:val="28"/>
          <w:szCs w:val="32"/>
          <w:lang w:val="en-US"/>
        </w:rPr>
        <w:t>Advanced Point of Sale Reporting, Analysis, and Auditing</w:t>
      </w:r>
      <w:r w:rsidRPr="00BA4677">
        <w:rPr>
          <w:rFonts w:ascii="Times New Roman" w:eastAsia="+mn-ea" w:hAnsi="Times New Roman"/>
          <w:bCs/>
          <w:iCs/>
          <w:noProof/>
          <w:color w:val="auto"/>
          <w:kern w:val="24"/>
          <w:sz w:val="28"/>
          <w:szCs w:val="32"/>
          <w:lang w:val="en-US"/>
        </w:rPr>
        <w:t xml:space="preserve"> which includes health reports, activity reports, Error events and signals. The business can benefit  from application and transport level reporting which include detailed telemetry data for latency, availability, application updates etc.</w:t>
      </w:r>
    </w:p>
    <w:p w:rsidR="00BA4677" w:rsidRPr="00BA4677" w:rsidRDefault="00BA4677" w:rsidP="00BA4677">
      <w:pPr>
        <w:numPr>
          <w:ilvl w:val="0"/>
          <w:numId w:val="54"/>
        </w:numPr>
        <w:spacing w:before="0" w:line="300" w:lineRule="exact"/>
        <w:rPr>
          <w:rFonts w:ascii="Times New Roman" w:eastAsia="+mn-ea" w:hAnsi="Times New Roman"/>
          <w:bCs/>
          <w:iCs/>
          <w:noProof/>
          <w:color w:val="auto"/>
          <w:kern w:val="24"/>
          <w:sz w:val="28"/>
          <w:szCs w:val="32"/>
          <w:lang w:val="en-US"/>
        </w:rPr>
      </w:pPr>
      <w:r w:rsidRPr="00BA4677">
        <w:rPr>
          <w:rFonts w:ascii="Times New Roman" w:eastAsia="+mn-ea" w:hAnsi="Times New Roman"/>
          <w:b/>
          <w:iCs/>
          <w:noProof/>
          <w:color w:val="auto"/>
          <w:kern w:val="24"/>
          <w:sz w:val="28"/>
          <w:szCs w:val="32"/>
          <w:lang w:val="en-US"/>
        </w:rPr>
        <w:t xml:space="preserve">Terminal Users Report. </w:t>
      </w:r>
      <w:r w:rsidRPr="00BA4677">
        <w:rPr>
          <w:rFonts w:ascii="Times New Roman" w:eastAsia="+mn-ea" w:hAnsi="Times New Roman"/>
          <w:bCs/>
          <w:iCs/>
          <w:noProof/>
          <w:color w:val="auto"/>
          <w:kern w:val="24"/>
          <w:sz w:val="28"/>
          <w:szCs w:val="32"/>
          <w:lang w:val="en-US"/>
        </w:rPr>
        <w:t>This includes the activities and profiles of the POS Terminal Users. These reports may also include the terminal activity Audit trail</w:t>
      </w:r>
      <w:r>
        <w:rPr>
          <w:rFonts w:ascii="Times New Roman" w:eastAsia="+mn-ea" w:hAnsi="Times New Roman"/>
          <w:bCs/>
          <w:iCs/>
          <w:noProof/>
          <w:color w:val="auto"/>
          <w:kern w:val="24"/>
          <w:sz w:val="28"/>
          <w:szCs w:val="32"/>
          <w:lang w:val="en-US"/>
        </w:rPr>
        <w:t>.</w:t>
      </w:r>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bookmarkStart w:id="24" w:name="_Toc79995422"/>
      <w:r w:rsidRPr="00BA4677">
        <w:rPr>
          <w:rFonts w:ascii="Times New Roman" w:hAnsi="Times New Roman"/>
          <w:b/>
          <w:bCs/>
          <w:iCs/>
          <w:color w:val="auto"/>
          <w:kern w:val="32"/>
          <w:sz w:val="28"/>
          <w:szCs w:val="26"/>
          <w:lang w:val="en-US"/>
        </w:rPr>
        <w:t>Geo-locate &amp; map each terminal location</w:t>
      </w:r>
      <w:bookmarkEnd w:id="24"/>
    </w:p>
    <w:p w:rsidR="00BA4677" w:rsidRPr="00BA4677" w:rsidRDefault="00BA4677" w:rsidP="00BA4677">
      <w:pPr>
        <w:spacing w:before="0" w:after="0" w:line="276" w:lineRule="auto"/>
        <w:rPr>
          <w:rFonts w:ascii="Times New Roman" w:eastAsia="+mn-ea" w:hAnsi="Times New Roman"/>
          <w:bCs/>
          <w:iCs/>
          <w:noProof/>
          <w:color w:val="auto"/>
          <w:kern w:val="24"/>
          <w:sz w:val="28"/>
          <w:szCs w:val="32"/>
          <w:lang w:val="en-US"/>
        </w:rPr>
      </w:pPr>
      <w:r w:rsidRPr="00BA4677">
        <w:rPr>
          <w:rFonts w:ascii="inherit" w:eastAsia="Times New Roman" w:hAnsi="inherit"/>
          <w:color w:val="222222"/>
          <w:sz w:val="27"/>
          <w:szCs w:val="27"/>
          <w:lang w:val="en-US"/>
        </w:rPr>
        <w:t xml:space="preserve">Geo-location refers to the use of location technologies such as </w:t>
      </w:r>
      <w:r w:rsidRPr="00BA4677">
        <w:rPr>
          <w:rFonts w:ascii="inherit" w:eastAsia="Times New Roman" w:hAnsi="inherit"/>
          <w:i/>
          <w:iCs/>
          <w:color w:val="222222"/>
          <w:sz w:val="27"/>
          <w:szCs w:val="27"/>
          <w:lang w:val="en-US"/>
        </w:rPr>
        <w:t>GPS</w:t>
      </w:r>
      <w:r w:rsidRPr="00BA4677">
        <w:rPr>
          <w:rFonts w:ascii="inherit" w:eastAsia="Times New Roman" w:hAnsi="inherit"/>
          <w:color w:val="222222"/>
          <w:sz w:val="27"/>
          <w:szCs w:val="27"/>
          <w:lang w:val="en-US"/>
        </w:rPr>
        <w:t xml:space="preserve"> or </w:t>
      </w:r>
      <w:r w:rsidRPr="00BA4677">
        <w:rPr>
          <w:rFonts w:ascii="inherit" w:eastAsia="Times New Roman" w:hAnsi="inherit"/>
          <w:i/>
          <w:iCs/>
          <w:color w:val="222222"/>
          <w:sz w:val="27"/>
          <w:szCs w:val="27"/>
          <w:lang w:val="en-US"/>
        </w:rPr>
        <w:t>IP addresses</w:t>
      </w:r>
      <w:r w:rsidRPr="00BA4677">
        <w:rPr>
          <w:rFonts w:ascii="inherit" w:eastAsia="Times New Roman" w:hAnsi="inherit"/>
          <w:color w:val="222222"/>
          <w:sz w:val="27"/>
          <w:szCs w:val="27"/>
          <w:lang w:val="en-US"/>
        </w:rPr>
        <w:t xml:space="preserve"> to identify and track the connected POS terminals. Geo-location is often used to track the movement and location of POS devices, block activity of desired POS terminals in certain risk prone areas, and surveillance of POS terminals. </w:t>
      </w:r>
      <w:r w:rsidRPr="00BA4677">
        <w:rPr>
          <w:rFonts w:ascii="Times New Roman" w:eastAsia="+mn-ea" w:hAnsi="Times New Roman"/>
          <w:bCs/>
          <w:iCs/>
          <w:noProof/>
          <w:color w:val="auto"/>
          <w:kern w:val="24"/>
          <w:sz w:val="28"/>
          <w:szCs w:val="32"/>
          <w:lang w:val="en-US"/>
        </w:rPr>
        <w:t>Geo-location is also used to help prevent fraud and give customers information about nearby services. Geo-Location can Howeverpose unwanted privacy issues.</w:t>
      </w:r>
    </w:p>
    <w:p w:rsidR="00BA4677" w:rsidRPr="00BA4677" w:rsidRDefault="00BA4677" w:rsidP="00BA4677">
      <w:pPr>
        <w:spacing w:before="0" w:after="0" w:line="276" w:lineRule="auto"/>
        <w:rPr>
          <w:rFonts w:ascii="Times New Roman" w:eastAsia="+mn-ea" w:hAnsi="Times New Roman"/>
          <w:bCs/>
          <w:iCs/>
          <w:noProof/>
          <w:color w:val="auto"/>
          <w:kern w:val="24"/>
          <w:sz w:val="28"/>
          <w:szCs w:val="32"/>
          <w:lang w:val="en-US"/>
        </w:rPr>
      </w:pPr>
      <w:r w:rsidRPr="00BA4677">
        <w:rPr>
          <w:rFonts w:ascii="inherit" w:eastAsia="Times New Roman" w:hAnsi="inherit"/>
          <w:color w:val="222222"/>
          <w:sz w:val="27"/>
          <w:szCs w:val="27"/>
          <w:lang w:val="en-US"/>
        </w:rPr>
        <w:t xml:space="preserve">This feature oftenly depend on the ability of the POS terminal to send and receive </w:t>
      </w:r>
      <w:r w:rsidRPr="00BA4677">
        <w:rPr>
          <w:rFonts w:ascii="inherit" w:eastAsia="Times New Roman" w:hAnsi="inherit"/>
          <w:i/>
          <w:iCs/>
          <w:color w:val="222222"/>
          <w:sz w:val="27"/>
          <w:szCs w:val="27"/>
          <w:lang w:val="en-US"/>
        </w:rPr>
        <w:t>network-based heartbeat messages</w:t>
      </w:r>
      <w:r>
        <w:rPr>
          <w:rFonts w:ascii="inherit" w:eastAsia="Times New Roman" w:hAnsi="inherit"/>
          <w:i/>
          <w:iCs/>
          <w:color w:val="222222"/>
          <w:sz w:val="27"/>
          <w:szCs w:val="27"/>
          <w:lang w:val="en-US"/>
        </w:rPr>
        <w:t>.</w:t>
      </w:r>
    </w:p>
    <w:p w:rsidR="00BA4677" w:rsidRPr="00BA4677" w:rsidRDefault="00BA4677" w:rsidP="00BA4677">
      <w:pPr>
        <w:spacing w:before="0"/>
        <w:rPr>
          <w:lang w:val="en-US"/>
        </w:rPr>
      </w:pPr>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bookmarkStart w:id="25" w:name="_Toc79995423"/>
      <w:r w:rsidRPr="00BA4677">
        <w:rPr>
          <w:rFonts w:ascii="Times New Roman" w:hAnsi="Times New Roman"/>
          <w:b/>
          <w:bCs/>
          <w:iCs/>
          <w:color w:val="auto"/>
          <w:kern w:val="32"/>
          <w:sz w:val="28"/>
          <w:szCs w:val="26"/>
          <w:lang w:val="en-US"/>
        </w:rPr>
        <w:t>Push notifications</w:t>
      </w:r>
      <w:bookmarkEnd w:id="25"/>
      <w:r w:rsidRPr="00BA4677">
        <w:rPr>
          <w:rFonts w:ascii="Times New Roman" w:hAnsi="Times New Roman"/>
          <w:b/>
          <w:bCs/>
          <w:iCs/>
          <w:color w:val="auto"/>
          <w:kern w:val="32"/>
          <w:sz w:val="28"/>
          <w:szCs w:val="26"/>
          <w:lang w:val="en-US"/>
        </w:rPr>
        <w:t xml:space="preserve"> and Over The Air (OTA) Updates</w:t>
      </w:r>
    </w:p>
    <w:p w:rsidR="00BA4677" w:rsidRPr="00BA4677" w:rsidRDefault="00BA4677" w:rsidP="00BA4677">
      <w:pPr>
        <w:spacing w:before="0" w:line="259" w:lineRule="auto"/>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The TMS should seamlessly integrate with the POS terminal to push In-App notifications as desirerd by the Agency Banking Service Provider. These notifications include but not limited to the following.</w:t>
      </w:r>
    </w:p>
    <w:p w:rsidR="00BA4677" w:rsidRPr="00BA4677" w:rsidRDefault="002D142D" w:rsidP="00BA4677">
      <w:pPr>
        <w:numPr>
          <w:ilvl w:val="0"/>
          <w:numId w:val="54"/>
        </w:numPr>
        <w:spacing w:before="0" w:line="300" w:lineRule="exact"/>
        <w:rPr>
          <w:rFonts w:ascii="Times New Roman" w:eastAsia="+mn-ea" w:hAnsi="Times New Roman"/>
          <w:bCs/>
          <w:iCs/>
          <w:noProof/>
          <w:color w:val="auto"/>
          <w:kern w:val="24"/>
          <w:sz w:val="28"/>
          <w:szCs w:val="32"/>
          <w:lang w:val="en-US"/>
        </w:rPr>
      </w:pPr>
      <w:r>
        <w:rPr>
          <w:noProof/>
        </w:rPr>
        <w:object w:dxaOrig="1440" w:dyaOrig="1440" w14:anchorId="5417D9DD">
          <v:shape id="_x0000_s1026" type="#_x0000_t75" alt="" style="position:absolute;left:0;text-align:left;margin-left:0;margin-top:0;width:454.5pt;height:329.2pt;z-index:251660288;mso-wrap-edited:f;mso-width-percent:0;mso-height-percent:0;mso-position-horizontal:left;mso-position-horizontal-relative:margin;mso-position-vertical:center;mso-position-vertical-relative:margin;mso-width-percent:0;mso-height-percent:0" o:allowoverlap="f">
            <v:imagedata r:id="rId18" o:title=""/>
            <w10:wrap type="square" anchorx="margin" anchory="margin"/>
          </v:shape>
          <o:OLEObject Type="Embed" ProgID="Visio.Drawing.15" ShapeID="_x0000_s1026" DrawAspect="Content" ObjectID="_1712051012" r:id="rId19"/>
        </w:object>
      </w:r>
      <w:r w:rsidR="00BA4677" w:rsidRPr="00BA4677">
        <w:rPr>
          <w:rFonts w:ascii="Times New Roman" w:eastAsia="+mn-ea" w:hAnsi="Times New Roman"/>
          <w:bCs/>
          <w:iCs/>
          <w:noProof/>
          <w:color w:val="auto"/>
          <w:kern w:val="24"/>
          <w:sz w:val="28"/>
          <w:szCs w:val="32"/>
          <w:lang w:val="en-US"/>
        </w:rPr>
        <w:t>Configuration parameters eg price change for Offline transactions setup</w:t>
      </w:r>
      <w:r w:rsidR="00BA4677">
        <w:rPr>
          <w:rFonts w:ascii="Times New Roman" w:eastAsia="+mn-ea" w:hAnsi="Times New Roman"/>
          <w:bCs/>
          <w:iCs/>
          <w:noProof/>
          <w:color w:val="auto"/>
          <w:kern w:val="24"/>
          <w:sz w:val="28"/>
          <w:szCs w:val="32"/>
          <w:lang w:val="en-US"/>
        </w:rPr>
        <w:t>.</w:t>
      </w:r>
    </w:p>
    <w:p w:rsidR="00BA4677" w:rsidRPr="00BA4677" w:rsidRDefault="00BA4677" w:rsidP="00BA4677">
      <w:pPr>
        <w:numPr>
          <w:ilvl w:val="0"/>
          <w:numId w:val="54"/>
        </w:numPr>
        <w:spacing w:before="0" w:line="300" w:lineRule="exact"/>
        <w:rPr>
          <w:rFonts w:ascii="inherit" w:eastAsia="Times New Roman" w:hAnsi="inherit"/>
          <w:color w:val="222222"/>
          <w:sz w:val="27"/>
          <w:szCs w:val="27"/>
          <w:lang w:val="en-US"/>
        </w:rPr>
      </w:pPr>
      <w:r w:rsidRPr="00BA4677">
        <w:rPr>
          <w:rFonts w:ascii="Times New Roman" w:eastAsia="+mn-ea" w:hAnsi="Times New Roman"/>
          <w:bCs/>
          <w:iCs/>
          <w:noProof/>
          <w:color w:val="auto"/>
          <w:kern w:val="24"/>
          <w:sz w:val="28"/>
          <w:szCs w:val="32"/>
          <w:lang w:val="en-US"/>
        </w:rPr>
        <w:t>Advertisments eg Promotional Videos and photos</w:t>
      </w:r>
      <w:r>
        <w:rPr>
          <w:rFonts w:ascii="Times New Roman" w:eastAsia="+mn-ea" w:hAnsi="Times New Roman"/>
          <w:bCs/>
          <w:iCs/>
          <w:noProof/>
          <w:color w:val="auto"/>
          <w:kern w:val="24"/>
          <w:sz w:val="28"/>
          <w:szCs w:val="32"/>
          <w:lang w:val="en-US"/>
        </w:rPr>
        <w:t>.</w:t>
      </w:r>
    </w:p>
    <w:p w:rsidR="00BA4677" w:rsidRPr="00BA4677" w:rsidRDefault="00BA4677" w:rsidP="00BA4677">
      <w:pPr>
        <w:numPr>
          <w:ilvl w:val="0"/>
          <w:numId w:val="54"/>
        </w:numPr>
        <w:spacing w:before="0" w:line="300" w:lineRule="exact"/>
        <w:rPr>
          <w:rFonts w:ascii="inherit" w:hAnsi="inherit"/>
          <w:color w:val="222222"/>
          <w:sz w:val="27"/>
          <w:szCs w:val="27"/>
        </w:rPr>
      </w:pPr>
      <w:r w:rsidRPr="00BA4677">
        <w:rPr>
          <w:rFonts w:ascii="inherit" w:eastAsia="Times New Roman" w:hAnsi="inherit"/>
          <w:color w:val="222222"/>
          <w:sz w:val="27"/>
          <w:szCs w:val="27"/>
        </w:rPr>
        <w:t>Push firmware, Operating System and POS application updates over the air</w:t>
      </w:r>
      <w:r>
        <w:rPr>
          <w:rFonts w:ascii="inherit" w:eastAsia="Times New Roman" w:hAnsi="inherit"/>
          <w:color w:val="222222"/>
          <w:sz w:val="27"/>
          <w:szCs w:val="27"/>
        </w:rPr>
        <w:t>.</w:t>
      </w:r>
    </w:p>
    <w:p w:rsidR="00BA4677" w:rsidRPr="00BA4677" w:rsidRDefault="00BA4677" w:rsidP="00BA4677">
      <w:pPr>
        <w:numPr>
          <w:ilvl w:val="0"/>
          <w:numId w:val="54"/>
        </w:numPr>
        <w:spacing w:before="0" w:line="300" w:lineRule="exact"/>
        <w:rPr>
          <w:rFonts w:ascii="inherit" w:hAnsi="inherit"/>
          <w:color w:val="222222"/>
          <w:sz w:val="27"/>
          <w:szCs w:val="27"/>
        </w:rPr>
      </w:pPr>
      <w:r w:rsidRPr="00BA4677">
        <w:rPr>
          <w:rFonts w:ascii="inherit" w:eastAsia="Times New Roman" w:hAnsi="inherit"/>
          <w:color w:val="222222"/>
          <w:sz w:val="27"/>
          <w:szCs w:val="27"/>
        </w:rPr>
        <w:t>Download patches to be applied to the POS terminal application, thus avoiding costly shipping and security breaches</w:t>
      </w:r>
      <w:r>
        <w:rPr>
          <w:rFonts w:ascii="inherit" w:eastAsia="Times New Roman" w:hAnsi="inherit"/>
          <w:color w:val="222222"/>
          <w:sz w:val="27"/>
          <w:szCs w:val="27"/>
        </w:rPr>
        <w:t>.</w:t>
      </w:r>
    </w:p>
    <w:p w:rsidR="00BA4677" w:rsidRPr="00BA4677" w:rsidRDefault="00BA4677" w:rsidP="00BA4677">
      <w:pPr>
        <w:numPr>
          <w:ilvl w:val="0"/>
          <w:numId w:val="54"/>
        </w:numPr>
        <w:spacing w:before="0" w:line="300" w:lineRule="exact"/>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Reset the terminal. The TMS should be able to send reset signals to the POS terminal. This can help in cases where the terminal is lost and may be compromised</w:t>
      </w:r>
      <w:r>
        <w:rPr>
          <w:rFonts w:ascii="inherit" w:eastAsia="Times New Roman" w:hAnsi="inherit"/>
          <w:color w:val="222222"/>
          <w:sz w:val="27"/>
          <w:szCs w:val="27"/>
          <w:lang w:val="en-US"/>
        </w:rPr>
        <w:t>.</w:t>
      </w:r>
    </w:p>
    <w:p w:rsidR="00BA4677" w:rsidRPr="00BA4677" w:rsidRDefault="00BA4677" w:rsidP="00BA4677">
      <w:pPr>
        <w:spacing w:before="0" w:line="300" w:lineRule="exact"/>
        <w:rPr>
          <w:rFonts w:ascii="inherit" w:eastAsia="Times New Roman" w:hAnsi="inherit"/>
          <w:color w:val="222222"/>
          <w:sz w:val="27"/>
          <w:szCs w:val="27"/>
          <w:lang w:val="en-US"/>
        </w:rPr>
      </w:pPr>
    </w:p>
    <w:p w:rsidR="00BA4677" w:rsidRPr="00BA4677" w:rsidRDefault="00BA4677" w:rsidP="00BA4677">
      <w:pPr>
        <w:spacing w:before="0" w:line="300" w:lineRule="exact"/>
        <w:rPr>
          <w:rFonts w:ascii="inherit" w:eastAsia="Times New Roman" w:hAnsi="inherit"/>
          <w:color w:val="222222"/>
          <w:sz w:val="27"/>
          <w:szCs w:val="27"/>
          <w:lang w:val="en-US"/>
        </w:rPr>
      </w:pPr>
    </w:p>
    <w:p w:rsidR="00BA4677" w:rsidRPr="00BA4677" w:rsidRDefault="00BA4677" w:rsidP="00BA4677">
      <w:pPr>
        <w:spacing w:before="0" w:line="300" w:lineRule="exact"/>
        <w:rPr>
          <w:rFonts w:ascii="inherit" w:eastAsia="Times New Roman" w:hAnsi="inherit"/>
          <w:color w:val="222222"/>
          <w:sz w:val="27"/>
          <w:szCs w:val="27"/>
          <w:lang w:val="en-US"/>
        </w:rPr>
      </w:pPr>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r w:rsidRPr="00BA4677">
        <w:rPr>
          <w:rFonts w:ascii="Times New Roman" w:hAnsi="Times New Roman"/>
          <w:b/>
          <w:bCs/>
          <w:iCs/>
          <w:color w:val="auto"/>
          <w:kern w:val="32"/>
          <w:sz w:val="28"/>
          <w:szCs w:val="26"/>
          <w:lang w:val="en-US"/>
        </w:rPr>
        <w:t>Remote Access of the POS terminal</w:t>
      </w:r>
    </w:p>
    <w:p w:rsidR="00BA4677" w:rsidRPr="00BA4677" w:rsidRDefault="00BA4677" w:rsidP="00BA4677">
      <w:pPr>
        <w:spacing w:before="0" w:line="259" w:lineRule="auto"/>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POS support and maintenance is one of the most costly operation in managing an Agency banking platform. Even with proper training and support strategy, there are going to be agents who struggle to use it optimally, or even at all. In these cases, an agency banking service provioder needs to implement a robust support tool within the TMS</w:t>
      </w:r>
      <w:r>
        <w:rPr>
          <w:rFonts w:ascii="inherit" w:eastAsia="Times New Roman" w:hAnsi="inherit"/>
          <w:color w:val="222222"/>
          <w:sz w:val="27"/>
          <w:szCs w:val="27"/>
          <w:lang w:val="en-US"/>
        </w:rPr>
        <w:t>.</w:t>
      </w:r>
    </w:p>
    <w:p w:rsidR="00BA4677" w:rsidRPr="00BA4677" w:rsidRDefault="00BA4677" w:rsidP="00BA4677">
      <w:pPr>
        <w:spacing w:before="0" w:line="259" w:lineRule="auto"/>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The TMS should implement a remote assistance tool that allows agents to remotely share a view &amp; control their POS terminal from anywhere, at any time, over the Internet. Below are the two main modules for a remote access tool for the agents.</w:t>
      </w:r>
    </w:p>
    <w:p w:rsidR="00BA4677" w:rsidRPr="00BA4677" w:rsidRDefault="00BA4677" w:rsidP="00BA4677">
      <w:pPr>
        <w:numPr>
          <w:ilvl w:val="0"/>
          <w:numId w:val="55"/>
        </w:numPr>
        <w:spacing w:before="0"/>
        <w:rPr>
          <w:rFonts w:ascii="inherit" w:eastAsia="Times New Roman" w:hAnsi="inherit"/>
          <w:color w:val="222222"/>
          <w:sz w:val="27"/>
          <w:szCs w:val="27"/>
          <w:lang w:val="en-US"/>
        </w:rPr>
      </w:pPr>
      <w:r w:rsidRPr="007475FE">
        <w:rPr>
          <w:rFonts w:ascii="inherit" w:eastAsia="Times New Roman" w:hAnsi="inherit"/>
          <w:b/>
          <w:bCs/>
          <w:color w:val="222222"/>
          <w:sz w:val="27"/>
          <w:szCs w:val="27"/>
          <w:lang w:val="en-US"/>
        </w:rPr>
        <w:t>Remote Desktop</w:t>
      </w:r>
      <w:r>
        <w:rPr>
          <w:rFonts w:ascii="inherit" w:eastAsia="Times New Roman" w:hAnsi="inherit"/>
          <w:color w:val="222222"/>
          <w:sz w:val="27"/>
          <w:szCs w:val="27"/>
          <w:lang w:val="en-US"/>
        </w:rPr>
        <w:t>:</w:t>
      </w:r>
      <w:r w:rsidRPr="00BA4677">
        <w:rPr>
          <w:rFonts w:ascii="inherit" w:eastAsia="Times New Roman" w:hAnsi="inherit"/>
          <w:color w:val="222222"/>
          <w:sz w:val="27"/>
          <w:szCs w:val="27"/>
          <w:lang w:val="en-US"/>
        </w:rPr>
        <w:t xml:space="preserve"> Allows customers to share the POS terminal desktop with the administrator.</w:t>
      </w:r>
    </w:p>
    <w:p w:rsidR="00BA4677" w:rsidRPr="00BA4677" w:rsidRDefault="00BA4677" w:rsidP="00BA4677">
      <w:pPr>
        <w:numPr>
          <w:ilvl w:val="0"/>
          <w:numId w:val="55"/>
        </w:numPr>
        <w:spacing w:before="0"/>
        <w:rPr>
          <w:rFonts w:ascii="inherit" w:eastAsia="Times New Roman" w:hAnsi="inherit"/>
          <w:color w:val="222222"/>
          <w:sz w:val="27"/>
          <w:szCs w:val="27"/>
          <w:lang w:val="en-US"/>
        </w:rPr>
      </w:pPr>
      <w:r w:rsidRPr="007475FE">
        <w:rPr>
          <w:rFonts w:ascii="inherit" w:eastAsia="Times New Roman" w:hAnsi="inherit"/>
          <w:b/>
          <w:bCs/>
          <w:color w:val="222222"/>
          <w:sz w:val="27"/>
          <w:szCs w:val="27"/>
          <w:lang w:val="en-US"/>
        </w:rPr>
        <w:t>Remote Control</w:t>
      </w:r>
      <w:r w:rsidR="007475FE">
        <w:rPr>
          <w:rFonts w:ascii="inherit" w:eastAsia="Times New Roman" w:hAnsi="inherit"/>
          <w:color w:val="222222"/>
          <w:sz w:val="27"/>
          <w:szCs w:val="27"/>
          <w:lang w:val="en-US"/>
        </w:rPr>
        <w:t>:</w:t>
      </w:r>
      <w:r w:rsidRPr="00BA4677">
        <w:rPr>
          <w:rFonts w:ascii="inherit" w:eastAsia="Times New Roman" w:hAnsi="inherit"/>
          <w:color w:val="222222"/>
          <w:sz w:val="27"/>
          <w:szCs w:val="27"/>
          <w:lang w:val="en-US"/>
        </w:rPr>
        <w:t xml:space="preserve"> Allows administrators to take control the POS terminal, operate as if it was in front of them.</w:t>
      </w:r>
    </w:p>
    <w:p w:rsidR="00BA4677" w:rsidRPr="00BA4677" w:rsidRDefault="00BA4677" w:rsidP="00BA4677">
      <w:p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Below are some scenarios that POS administrators can benefit from</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Remotely change GPS, APN, WiFi, Terminal Setting Pane Password, Brightness, Volume, Sleep Time, Language, etc.</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Enable or disable terminal hardware devices</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Remote download terminal PUK</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Reboot terminals remotely</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Manually scan the terminals for security vulnerabilities</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View POS terminal logs for troubleshooting etc.</w:t>
      </w:r>
    </w:p>
    <w:p w:rsidR="00BA4677" w:rsidRPr="00BA4677" w:rsidRDefault="00BA4677" w:rsidP="00BA4677">
      <w:pPr>
        <w:spacing w:before="0"/>
        <w:rPr>
          <w:lang w:val="en-US"/>
        </w:rPr>
      </w:pPr>
    </w:p>
    <w:p w:rsidR="00BA4677" w:rsidRPr="00BA4677" w:rsidRDefault="00BA4677" w:rsidP="00BA4677">
      <w:pPr>
        <w:keepNext/>
        <w:numPr>
          <w:ilvl w:val="2"/>
          <w:numId w:val="4"/>
        </w:numPr>
        <w:spacing w:before="320" w:after="120"/>
        <w:outlineLvl w:val="2"/>
        <w:rPr>
          <w:rFonts w:ascii="Times New Roman" w:hAnsi="Times New Roman"/>
          <w:b/>
          <w:bCs/>
          <w:iCs/>
          <w:color w:val="auto"/>
          <w:kern w:val="32"/>
          <w:sz w:val="28"/>
          <w:szCs w:val="26"/>
          <w:lang w:val="en-US"/>
        </w:rPr>
      </w:pPr>
      <w:r w:rsidRPr="00BA4677">
        <w:rPr>
          <w:rFonts w:ascii="Times New Roman" w:hAnsi="Times New Roman"/>
          <w:b/>
          <w:bCs/>
          <w:iCs/>
          <w:color w:val="auto"/>
          <w:kern w:val="32"/>
          <w:sz w:val="28"/>
          <w:szCs w:val="26"/>
          <w:lang w:val="en-US"/>
        </w:rPr>
        <w:t>Real-time monitoring of the POS Terminal</w:t>
      </w:r>
    </w:p>
    <w:p w:rsidR="00BA4677" w:rsidRPr="00BA4677" w:rsidRDefault="00BA4677" w:rsidP="000F7FAB">
      <w:pPr>
        <w:spacing w:before="0" w:line="276" w:lineRule="auto"/>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Sometimes administrators may need to instantly see the working status of POS peripherals (printer, display, modem, keyboard, etc.). The TMS should be able to monitor and query individual devices for a huge amount of information, including:</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CPU usage</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Connection Signal Stength</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Data usage</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Geolocation i.e., current location</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 xml:space="preserve">Installed apps </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Battery power</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 xml:space="preserve">Memory usage </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Hardware status</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Firmware versions</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Online time statistics</w:t>
      </w:r>
    </w:p>
    <w:p w:rsidR="00BA4677" w:rsidRPr="00BA4677" w:rsidRDefault="00BA4677" w:rsidP="00BA4677">
      <w:pPr>
        <w:numPr>
          <w:ilvl w:val="0"/>
          <w:numId w:val="56"/>
        </w:numPr>
        <w:spacing w:before="0"/>
        <w:rPr>
          <w:rFonts w:ascii="inherit" w:eastAsia="Times New Roman" w:hAnsi="inherit"/>
          <w:color w:val="222222"/>
          <w:sz w:val="27"/>
          <w:szCs w:val="27"/>
          <w:lang w:val="en-US"/>
        </w:rPr>
      </w:pPr>
      <w:r w:rsidRPr="00BA4677">
        <w:rPr>
          <w:rFonts w:ascii="inherit" w:eastAsia="Times New Roman" w:hAnsi="inherit"/>
          <w:color w:val="222222"/>
          <w:sz w:val="27"/>
          <w:szCs w:val="27"/>
          <w:lang w:val="en-US"/>
        </w:rPr>
        <w:t>Peripheral device info</w:t>
      </w:r>
    </w:p>
    <w:p w:rsidR="00BA4677" w:rsidRPr="00BA4677" w:rsidRDefault="00BA4677" w:rsidP="00BA4677">
      <w:pPr>
        <w:pStyle w:val="Bodycopy"/>
        <w:rPr>
          <w:lang w:val="en-US"/>
        </w:rPr>
      </w:pPr>
    </w:p>
    <w:p w:rsidR="00A31897" w:rsidRDefault="00FD347C" w:rsidP="007D0678">
      <w:pPr>
        <w:pStyle w:val="Heading2"/>
      </w:pPr>
      <w:bookmarkStart w:id="26" w:name="_Toc79149033"/>
      <w:bookmarkEnd w:id="20"/>
      <w:r>
        <w:t>Agent Float Management</w:t>
      </w:r>
      <w:bookmarkEnd w:id="26"/>
    </w:p>
    <w:p w:rsidR="00FD347C" w:rsidRDefault="00D15262" w:rsidP="00FD347C">
      <w:pPr>
        <w:keepNext/>
        <w:numPr>
          <w:ilvl w:val="2"/>
          <w:numId w:val="4"/>
        </w:numPr>
        <w:spacing w:before="320" w:after="120"/>
        <w:outlineLvl w:val="2"/>
        <w:rPr>
          <w:rFonts w:ascii="Times New Roman" w:hAnsi="Times New Roman"/>
          <w:b/>
          <w:bCs/>
          <w:sz w:val="28"/>
          <w:szCs w:val="28"/>
          <w:lang w:val="en-US"/>
        </w:rPr>
      </w:pPr>
      <w:r w:rsidRPr="00DA6072">
        <w:rPr>
          <w:rFonts w:ascii="Times New Roman" w:hAnsi="Times New Roman"/>
          <w:b/>
          <w:bCs/>
          <w:sz w:val="28"/>
          <w:szCs w:val="28"/>
          <w:lang w:val="en-US"/>
        </w:rPr>
        <w:t>Int</w:t>
      </w:r>
      <w:r w:rsidR="00842C6F" w:rsidRPr="00DA6072">
        <w:rPr>
          <w:rFonts w:ascii="Times New Roman" w:hAnsi="Times New Roman"/>
          <w:b/>
          <w:bCs/>
          <w:sz w:val="28"/>
          <w:szCs w:val="28"/>
          <w:lang w:val="en-US"/>
        </w:rPr>
        <w:t>roduc</w:t>
      </w:r>
      <w:r w:rsidR="00842C6F">
        <w:rPr>
          <w:rFonts w:ascii="Times New Roman" w:hAnsi="Times New Roman"/>
          <w:b/>
          <w:bCs/>
          <w:sz w:val="28"/>
          <w:szCs w:val="28"/>
          <w:lang w:val="en-US"/>
        </w:rPr>
        <w:t>t</w:t>
      </w:r>
      <w:r w:rsidR="00842C6F" w:rsidRPr="00DA6072">
        <w:rPr>
          <w:rFonts w:ascii="Times New Roman" w:hAnsi="Times New Roman"/>
          <w:b/>
          <w:bCs/>
          <w:sz w:val="28"/>
          <w:szCs w:val="28"/>
          <w:lang w:val="en-US"/>
        </w:rPr>
        <w:t>ion</w:t>
      </w:r>
    </w:p>
    <w:p w:rsidR="00842C6F" w:rsidRDefault="00BC3F37" w:rsidP="00E25302">
      <w:pPr>
        <w:keepNext/>
        <w:spacing w:before="320" w:after="120" w:line="276" w:lineRule="auto"/>
        <w:outlineLvl w:val="2"/>
        <w:rPr>
          <w:rFonts w:ascii="Times New Roman" w:hAnsi="Times New Roman"/>
          <w:sz w:val="28"/>
          <w:szCs w:val="28"/>
          <w:lang w:val="en-US"/>
        </w:rPr>
      </w:pPr>
      <w:r w:rsidRPr="00BC3F37">
        <w:rPr>
          <w:rFonts w:ascii="Times New Roman" w:hAnsi="Times New Roman"/>
          <w:sz w:val="28"/>
          <w:szCs w:val="28"/>
          <w:lang w:val="en-US"/>
        </w:rPr>
        <w:t>The challenges that agents encounter with liquidity management processes are similar across the markets we have worked in and studied. Many agents struggle with unpredictable fluctuations in client-demand, time spent on rebalancing activities (when delivery of cash or e-value is not an option), and lack of capital. These are the top 3 barriers to liquidity management.</w:t>
      </w:r>
    </w:p>
    <w:p w:rsidR="00BC3F37" w:rsidRDefault="00BC3F37" w:rsidP="00DA6072">
      <w:pPr>
        <w:keepNext/>
        <w:spacing w:before="320" w:after="120"/>
        <w:outlineLvl w:val="2"/>
        <w:rPr>
          <w:rFonts w:ascii="Times New Roman" w:hAnsi="Times New Roman"/>
          <w:sz w:val="28"/>
          <w:szCs w:val="28"/>
          <w:lang w:val="en-US"/>
        </w:rPr>
      </w:pPr>
      <w:r w:rsidRPr="00BC3F37">
        <w:rPr>
          <w:rFonts w:ascii="Calibri" w:eastAsia="Calibri" w:hAnsi="Calibri"/>
          <w:noProof/>
          <w:color w:val="auto"/>
          <w:sz w:val="24"/>
          <w:szCs w:val="24"/>
          <w:lang w:val="en-US"/>
        </w:rPr>
        <mc:AlternateContent>
          <mc:Choice Requires="wpg">
            <w:drawing>
              <wp:anchor distT="0" distB="0" distL="114300" distR="114300" simplePos="0" relativeHeight="251662336" behindDoc="0" locked="0" layoutInCell="1" allowOverlap="1" wp14:anchorId="4579A193" wp14:editId="0A4EFE7F">
                <wp:simplePos x="0" y="0"/>
                <wp:positionH relativeFrom="column">
                  <wp:posOffset>143933</wp:posOffset>
                </wp:positionH>
                <wp:positionV relativeFrom="paragraph">
                  <wp:posOffset>110067</wp:posOffset>
                </wp:positionV>
                <wp:extent cx="2480734" cy="2252133"/>
                <wp:effectExtent l="0" t="0" r="8890" b="8890"/>
                <wp:wrapNone/>
                <wp:docPr id="11" name="Group 6"/>
                <wp:cNvGraphicFramePr/>
                <a:graphic xmlns:a="http://schemas.openxmlformats.org/drawingml/2006/main">
                  <a:graphicData uri="http://schemas.microsoft.com/office/word/2010/wordprocessingGroup">
                    <wpg:wgp>
                      <wpg:cNvGrpSpPr/>
                      <wpg:grpSpPr>
                        <a:xfrm>
                          <a:off x="0" y="0"/>
                          <a:ext cx="2480734" cy="2252133"/>
                          <a:chOff x="0" y="0"/>
                          <a:chExt cx="3470106" cy="2836064"/>
                        </a:xfrm>
                      </wpg:grpSpPr>
                      <pic:pic xmlns:pic="http://schemas.openxmlformats.org/drawingml/2006/picture">
                        <pic:nvPicPr>
                          <pic:cNvPr id="12" name="Picture 12"/>
                          <pic:cNvPicPr>
                            <a:picLocks noChangeAspect="1"/>
                          </pic:cNvPicPr>
                        </pic:nvPicPr>
                        <pic:blipFill>
                          <a:blip r:embed="rId20"/>
                          <a:stretch>
                            <a:fillRect/>
                          </a:stretch>
                        </pic:blipFill>
                        <pic:spPr>
                          <a:xfrm>
                            <a:off x="0" y="0"/>
                            <a:ext cx="3470106" cy="2319130"/>
                          </a:xfrm>
                          <a:prstGeom prst="rect">
                            <a:avLst/>
                          </a:prstGeom>
                        </pic:spPr>
                      </pic:pic>
                      <wps:wsp>
                        <wps:cNvPr id="13" name="TextBox 5"/>
                        <wps:cNvSpPr txBox="1"/>
                        <wps:spPr>
                          <a:xfrm>
                            <a:off x="0" y="2352038"/>
                            <a:ext cx="3470106" cy="484026"/>
                          </a:xfrm>
                          <a:prstGeom prst="rect">
                            <a:avLst/>
                          </a:prstGeom>
                          <a:noFill/>
                          <a:ln>
                            <a:solidFill>
                              <a:sysClr val="window" lastClr="FFFFFF">
                                <a:lumMod val="85000"/>
                              </a:sysClr>
                            </a:solidFill>
                          </a:ln>
                        </wps:spPr>
                        <wps:txbx>
                          <w:txbxContent>
                            <w:p w:rsidR="00BC3F37" w:rsidRPr="00E25302" w:rsidRDefault="00BC3F37" w:rsidP="005A4F02">
                              <w:pPr>
                                <w:spacing w:before="0" w:after="0" w:line="240" w:lineRule="auto"/>
                                <w:jc w:val="center"/>
                                <w:rPr>
                                  <w:rFonts w:ascii="Times New Roman" w:hAnsi="Times New Roman"/>
                                  <w:b/>
                                  <w:bCs/>
                                  <w:i/>
                                  <w:iCs/>
                                  <w:sz w:val="16"/>
                                  <w:szCs w:val="16"/>
                                </w:rPr>
                              </w:pPr>
                              <w:r w:rsidRPr="00E25302">
                                <w:rPr>
                                  <w:rFonts w:ascii="Times New Roman" w:hAnsi="Times New Roman"/>
                                  <w:b/>
                                  <w:bCs/>
                                  <w:i/>
                                  <w:iCs/>
                                  <w:kern w:val="24"/>
                                  <w:sz w:val="16"/>
                                  <w:szCs w:val="16"/>
                                </w:rPr>
                                <w:t xml:space="preserve">Liquidity Management - </w:t>
                              </w:r>
                              <w:r w:rsidRPr="00E25302">
                                <w:rPr>
                                  <w:rFonts w:ascii="Times New Roman" w:eastAsia="Calibri" w:hAnsi="Times New Roman"/>
                                  <w:b/>
                                  <w:bCs/>
                                  <w:i/>
                                  <w:iCs/>
                                  <w:kern w:val="24"/>
                                  <w:sz w:val="16"/>
                                  <w:szCs w:val="16"/>
                                  <w:lang w:val="en-US"/>
                                </w:rPr>
                                <w:t>Puzzle Pieces every FSP must figure out how to fit together</w:t>
                              </w:r>
                              <w:r w:rsidRPr="00E25302">
                                <w:rPr>
                                  <w:rFonts w:ascii="Times New Roman" w:hAnsi="Times New Roman"/>
                                  <w:b/>
                                  <w:bCs/>
                                  <w:i/>
                                  <w:iCs/>
                                  <w:kern w:val="24"/>
                                  <w:sz w:val="16"/>
                                  <w:szCs w:val="16"/>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79A193" id="Group 6" o:spid="_x0000_s1026" style="position:absolute;margin-left:11.35pt;margin-top:8.65pt;width:195.35pt;height:177.35pt;z-index:251662336;mso-width-relative:margin;mso-height-relative:margin" coordsize="34701,28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">
                <v:shape id="Picture 12" o:spid="_x0000_s1027" type="#_x0000_t75" style="position:absolute;width:34701;height:2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">
                  <v:imagedata r:id="rId21" o:title=""/>
                  <v:path arrowok="t"/>
                </v:shape>
                <v:shapetype id="_x0000_t202" coordsize="21600,21600" o:spt="202" path="m,l,21600r21600,l21600,xe">
                  <v:stroke joinstyle="miter"/>
                  <v:path gradientshapeok="t" o:connecttype="rect"/>
                </v:shapetype>
                <v:shape id="TextBox 5" o:spid="_x0000_s1028" type="#_x0000_t202" style="position:absolute;top:23520;width:34701;height:4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" filled="f" strokecolor="#d9d9d9">
                  <v:textbox>
                    <w:txbxContent>
                      <w:p w:rsidR="00BC3F37" w:rsidRPr="00E25302" w:rsidRDefault="00BC3F37" w:rsidP="005A4F02">
                        <w:pPr>
                          <w:spacing w:before="0" w:after="0" w:line="240" w:lineRule="auto"/>
                          <w:jc w:val="center"/>
                          <w:rPr>
                            <w:rFonts w:ascii="Times New Roman" w:hAnsi="Times New Roman"/>
                            <w:b/>
                            <w:bCs/>
                            <w:i/>
                            <w:iCs/>
                            <w:sz w:val="16"/>
                            <w:szCs w:val="16"/>
                          </w:rPr>
                        </w:pPr>
                        <w:r w:rsidRPr="00E25302">
                          <w:rPr>
                            <w:rFonts w:ascii="Times New Roman" w:hAnsi="Times New Roman"/>
                            <w:b/>
                            <w:bCs/>
                            <w:i/>
                            <w:iCs/>
                            <w:kern w:val="24"/>
                            <w:sz w:val="16"/>
                            <w:szCs w:val="16"/>
                          </w:rPr>
                          <w:t xml:space="preserve">Liquidity Management - </w:t>
                        </w:r>
                        <w:r w:rsidRPr="00E25302">
                          <w:rPr>
                            <w:rFonts w:ascii="Times New Roman" w:eastAsia="Calibri" w:hAnsi="Times New Roman"/>
                            <w:b/>
                            <w:bCs/>
                            <w:i/>
                            <w:iCs/>
                            <w:kern w:val="24"/>
                            <w:sz w:val="16"/>
                            <w:szCs w:val="16"/>
                            <w:lang w:val="en-US"/>
                          </w:rPr>
                          <w:t>Puzzle Pieces every FSP must figure out how to fit together</w:t>
                        </w:r>
                        <w:r w:rsidRPr="00E25302">
                          <w:rPr>
                            <w:rFonts w:ascii="Times New Roman" w:hAnsi="Times New Roman"/>
                            <w:b/>
                            <w:bCs/>
                            <w:i/>
                            <w:iCs/>
                            <w:kern w:val="24"/>
                            <w:sz w:val="16"/>
                            <w:szCs w:val="16"/>
                          </w:rPr>
                          <w:t xml:space="preserve"> </w:t>
                        </w:r>
                      </w:p>
                    </w:txbxContent>
                  </v:textbox>
                </v:shape>
              </v:group>
            </w:pict>
          </mc:Fallback>
        </mc:AlternateContent>
      </w:r>
    </w:p>
    <w:p w:rsidR="00BC3F37" w:rsidRDefault="00BC3F37" w:rsidP="00DA6072">
      <w:pPr>
        <w:keepNext/>
        <w:spacing w:before="320" w:after="120"/>
        <w:outlineLvl w:val="2"/>
        <w:rPr>
          <w:rFonts w:ascii="Times New Roman" w:hAnsi="Times New Roman"/>
          <w:sz w:val="28"/>
          <w:szCs w:val="28"/>
          <w:lang w:val="en-US"/>
        </w:rPr>
      </w:pPr>
    </w:p>
    <w:p w:rsidR="00BC3F37" w:rsidRDefault="00BC3F37" w:rsidP="00DA6072">
      <w:pPr>
        <w:keepNext/>
        <w:spacing w:before="320" w:after="120"/>
        <w:outlineLvl w:val="2"/>
        <w:rPr>
          <w:rFonts w:ascii="Times New Roman" w:hAnsi="Times New Roman"/>
          <w:sz w:val="28"/>
          <w:szCs w:val="28"/>
          <w:lang w:val="en-US"/>
        </w:rPr>
      </w:pPr>
    </w:p>
    <w:p w:rsidR="00C976B0" w:rsidRDefault="00C976B0" w:rsidP="00DA6072">
      <w:pPr>
        <w:keepNext/>
        <w:spacing w:before="320" w:after="120"/>
        <w:outlineLvl w:val="2"/>
        <w:rPr>
          <w:rFonts w:ascii="Times New Roman" w:hAnsi="Times New Roman"/>
          <w:sz w:val="28"/>
          <w:szCs w:val="28"/>
          <w:lang w:val="en-US"/>
        </w:rPr>
      </w:pPr>
    </w:p>
    <w:p w:rsidR="00BC3F37" w:rsidRDefault="00BC3F37" w:rsidP="00DA6072">
      <w:pPr>
        <w:keepNext/>
        <w:spacing w:before="320" w:after="120"/>
        <w:outlineLvl w:val="2"/>
        <w:rPr>
          <w:rFonts w:ascii="Times New Roman" w:hAnsi="Times New Roman"/>
          <w:sz w:val="28"/>
          <w:szCs w:val="28"/>
          <w:lang w:val="en-US"/>
        </w:rPr>
      </w:pPr>
    </w:p>
    <w:p w:rsidR="00BC3F37" w:rsidRDefault="00BC3F37" w:rsidP="00DA6072">
      <w:pPr>
        <w:keepNext/>
        <w:spacing w:before="320" w:after="120"/>
        <w:outlineLvl w:val="2"/>
        <w:rPr>
          <w:rFonts w:ascii="Times New Roman" w:hAnsi="Times New Roman"/>
          <w:sz w:val="28"/>
          <w:szCs w:val="28"/>
          <w:lang w:val="en-US"/>
        </w:rPr>
      </w:pPr>
    </w:p>
    <w:p w:rsidR="005A4F02" w:rsidRDefault="005A4F02" w:rsidP="00E25302">
      <w:pPr>
        <w:keepNext/>
        <w:spacing w:before="120" w:after="0" w:line="240" w:lineRule="auto"/>
        <w:outlineLvl w:val="2"/>
        <w:rPr>
          <w:rFonts w:ascii="Times New Roman" w:hAnsi="Times New Roman"/>
          <w:sz w:val="28"/>
          <w:szCs w:val="28"/>
          <w:lang w:val="en-US"/>
        </w:rPr>
      </w:pPr>
    </w:p>
    <w:p w:rsidR="00D9435A" w:rsidRDefault="00E25302" w:rsidP="003323FD">
      <w:pPr>
        <w:keepNext/>
        <w:spacing w:before="0" w:after="0" w:line="276" w:lineRule="auto"/>
        <w:outlineLvl w:val="2"/>
        <w:rPr>
          <w:ins w:id="27" w:author="Angela Kawula" w:date="2021-09-09T10:52:00Z"/>
          <w:rFonts w:ascii="Times New Roman" w:hAnsi="Times New Roman"/>
          <w:sz w:val="28"/>
          <w:szCs w:val="28"/>
          <w:lang w:val="en-US"/>
        </w:rPr>
      </w:pPr>
      <w:r w:rsidRPr="00E25302">
        <w:rPr>
          <w:rFonts w:ascii="Times New Roman" w:hAnsi="Times New Roman"/>
          <w:sz w:val="28"/>
          <w:szCs w:val="28"/>
          <w:lang w:val="en-US"/>
        </w:rPr>
        <w:t xml:space="preserve">Understanding agent liquidity management starts with a clear understanding of the market – at what stage is the development and adoption of digital financial services? How well established is the digital financial services distribution structures? How sophisticated are the technology solutions being used? Mature markets will require well thought out solutions while late adopters may grow with innovation Once you establish the stage at which the target market is then you can go ahead and define a suitable distribution model (agent hierarchy) which will be complimented by right liquidity management solutions as will be elaborated in the following pages. </w:t>
      </w:r>
    </w:p>
    <w:p w:rsidR="005A4F02" w:rsidRPr="00DA6072" w:rsidRDefault="005A4F02" w:rsidP="003323FD">
      <w:pPr>
        <w:keepNext/>
        <w:spacing w:before="0" w:after="0" w:line="240" w:lineRule="auto"/>
        <w:outlineLvl w:val="2"/>
        <w:rPr>
          <w:rFonts w:ascii="Times New Roman" w:hAnsi="Times New Roman"/>
          <w:sz w:val="28"/>
          <w:szCs w:val="28"/>
          <w:lang w:val="en-US"/>
        </w:rPr>
      </w:pPr>
    </w:p>
    <w:p w:rsidR="00842C6F" w:rsidRDefault="00E25302" w:rsidP="003323FD">
      <w:pPr>
        <w:keepNext/>
        <w:numPr>
          <w:ilvl w:val="2"/>
          <w:numId w:val="4"/>
        </w:numPr>
        <w:spacing w:before="0" w:after="0" w:line="240" w:lineRule="auto"/>
        <w:outlineLvl w:val="2"/>
        <w:rPr>
          <w:rFonts w:ascii="Times New Roman" w:hAnsi="Times New Roman"/>
          <w:b/>
          <w:bCs/>
          <w:sz w:val="28"/>
          <w:szCs w:val="28"/>
          <w:lang w:val="en-US"/>
        </w:rPr>
      </w:pPr>
      <w:r>
        <w:rPr>
          <w:rFonts w:ascii="Times New Roman" w:hAnsi="Times New Roman"/>
          <w:b/>
          <w:bCs/>
          <w:sz w:val="28"/>
          <w:szCs w:val="28"/>
          <w:lang w:val="en-US"/>
        </w:rPr>
        <w:t>Defining Liquidity Management</w:t>
      </w:r>
    </w:p>
    <w:p w:rsidR="00E25302" w:rsidRDefault="00E25302" w:rsidP="00D9435A">
      <w:pPr>
        <w:keepNext/>
        <w:spacing w:before="0" w:after="0" w:line="240" w:lineRule="auto"/>
        <w:outlineLvl w:val="2"/>
        <w:rPr>
          <w:rFonts w:ascii="Times New Roman" w:hAnsi="Times New Roman"/>
          <w:b/>
          <w:bCs/>
          <w:sz w:val="28"/>
          <w:szCs w:val="28"/>
          <w:lang w:val="en-US"/>
        </w:rPr>
      </w:pPr>
    </w:p>
    <w:p w:rsidR="00E25302" w:rsidRDefault="00E25302" w:rsidP="00E25302">
      <w:pPr>
        <w:keepNext/>
        <w:spacing w:before="0" w:after="0" w:line="276" w:lineRule="auto"/>
        <w:outlineLvl w:val="2"/>
        <w:rPr>
          <w:rFonts w:ascii="Times New Roman" w:hAnsi="Times New Roman"/>
          <w:sz w:val="28"/>
          <w:szCs w:val="28"/>
          <w:lang w:val="en-US"/>
        </w:rPr>
      </w:pPr>
      <w:r w:rsidRPr="00D9435A">
        <w:rPr>
          <w:rFonts w:ascii="Times New Roman" w:hAnsi="Times New Roman"/>
          <w:sz w:val="28"/>
          <w:szCs w:val="28"/>
          <w:lang w:val="en-US"/>
        </w:rPr>
        <w:t>Agent Liquidity Management in a simpler way can be defined as all the activities involved in maintaining sufficient float and/or physical cash in the agent’s register, to be able to perform cash-in/cash-out transactions. The distinction between cash management and e-float management is important.</w:t>
      </w:r>
    </w:p>
    <w:p w:rsidR="00E25302" w:rsidRPr="00D9435A" w:rsidRDefault="00E25302" w:rsidP="00D9435A">
      <w:pPr>
        <w:keepNext/>
        <w:spacing w:before="0" w:after="0" w:line="276" w:lineRule="auto"/>
        <w:outlineLvl w:val="2"/>
        <w:rPr>
          <w:rFonts w:ascii="Times New Roman" w:hAnsi="Times New Roman"/>
          <w:sz w:val="28"/>
          <w:szCs w:val="28"/>
          <w:lang w:val="en-US"/>
        </w:rPr>
      </w:pPr>
    </w:p>
    <w:p w:rsidR="00E25302" w:rsidRDefault="00E25302" w:rsidP="00D9435A">
      <w:pPr>
        <w:keepNext/>
        <w:spacing w:before="0" w:after="0" w:line="276" w:lineRule="auto"/>
        <w:outlineLvl w:val="2"/>
        <w:rPr>
          <w:rFonts w:ascii="Times New Roman" w:hAnsi="Times New Roman"/>
          <w:sz w:val="28"/>
          <w:szCs w:val="28"/>
          <w:lang w:val="en-US"/>
        </w:rPr>
      </w:pPr>
      <w:r w:rsidRPr="00D9435A">
        <w:rPr>
          <w:rFonts w:ascii="Times New Roman" w:hAnsi="Times New Roman"/>
          <w:sz w:val="28"/>
          <w:szCs w:val="28"/>
          <w:lang w:val="en-US"/>
        </w:rPr>
        <w:t>E-float refers to the balance of electronic money (e-value) present in an agent’s wallet or bank account that is used to process customer transactions. When a customer makes a deposit (cash-in), the agent transfers e-value from their wallet or bank account to that of the customer in exchange for an equivalent amount of physical cash. When a customer withdraws money (cash-out), the agent issues physical cash to the customer in exchange for an equivalent amount of e-value.</w:t>
      </w:r>
    </w:p>
    <w:p w:rsidR="00D9435A" w:rsidRPr="00D9435A" w:rsidRDefault="00D9435A" w:rsidP="00D9435A">
      <w:pPr>
        <w:keepNext/>
        <w:spacing w:before="0" w:after="0" w:line="276" w:lineRule="auto"/>
        <w:outlineLvl w:val="2"/>
        <w:rPr>
          <w:rFonts w:ascii="Times New Roman" w:hAnsi="Times New Roman"/>
          <w:sz w:val="28"/>
          <w:szCs w:val="28"/>
          <w:lang w:val="en-US"/>
        </w:rPr>
      </w:pPr>
    </w:p>
    <w:p w:rsidR="00D9435A" w:rsidRDefault="00E25302" w:rsidP="00D9435A">
      <w:pPr>
        <w:keepNext/>
        <w:spacing w:before="0" w:after="0" w:line="276" w:lineRule="auto"/>
        <w:outlineLvl w:val="2"/>
        <w:rPr>
          <w:rFonts w:ascii="Times New Roman" w:hAnsi="Times New Roman"/>
          <w:sz w:val="28"/>
          <w:szCs w:val="28"/>
          <w:lang w:val="en-US"/>
        </w:rPr>
      </w:pPr>
      <w:r w:rsidRPr="00D9435A">
        <w:rPr>
          <w:rFonts w:ascii="Times New Roman" w:hAnsi="Times New Roman"/>
          <w:sz w:val="28"/>
          <w:szCs w:val="28"/>
          <w:lang w:val="en-US"/>
        </w:rPr>
        <w:t>E-float management is the process of ensuring that the amount of e-value present in the agent’s wallet/ bank account (at the agent’s register) is sufficient to process customer deposits and other similar transactions. Cash management on the other hand refers to the steps involved in obtaining physical cash, either in exchange for e-value or as an amount dedicated to the agent business, used to perform customer withdrawals. This process is commonly referred to as ‘re-balancing’.</w:t>
      </w:r>
    </w:p>
    <w:p w:rsidR="00E25302" w:rsidRPr="00D9435A" w:rsidRDefault="00E25302" w:rsidP="00D9435A">
      <w:pPr>
        <w:keepNext/>
        <w:spacing w:before="0" w:after="0" w:line="276" w:lineRule="auto"/>
        <w:outlineLvl w:val="2"/>
        <w:rPr>
          <w:rFonts w:ascii="Times New Roman" w:hAnsi="Times New Roman"/>
          <w:sz w:val="28"/>
          <w:szCs w:val="28"/>
          <w:lang w:val="en-US"/>
        </w:rPr>
      </w:pPr>
    </w:p>
    <w:p w:rsidR="00E25302" w:rsidRDefault="00E25302" w:rsidP="00D9435A">
      <w:pPr>
        <w:keepNext/>
        <w:spacing w:before="0" w:after="0" w:line="276" w:lineRule="auto"/>
        <w:outlineLvl w:val="2"/>
        <w:rPr>
          <w:rFonts w:ascii="Times New Roman" w:hAnsi="Times New Roman"/>
          <w:sz w:val="28"/>
          <w:szCs w:val="28"/>
          <w:lang w:val="en-US"/>
        </w:rPr>
      </w:pPr>
      <w:r w:rsidRPr="00D9435A">
        <w:rPr>
          <w:rFonts w:ascii="Times New Roman" w:hAnsi="Times New Roman"/>
          <w:sz w:val="28"/>
          <w:szCs w:val="28"/>
          <w:lang w:val="en-US"/>
        </w:rPr>
        <w:t>Liquidity management is not just about reacting to liquidity (float or cash) shortages, it also includes anticipation to prevent shortages from happening. Agents however, struggle to predict fluctuations in client demand. They sometimes lack access to sufficient capital, as they rely on their savings and commissions to reinvest in business liquidity. Long distances and transport links in rural areas makes it expensive for agents to rebalance. In some markets such as Indonesia and Zambia agents used to spend between 5 to 9% of their monthly income on rebalancing transport costs alone. Rebalancing in urban areas can also be a problem even though distance is less of an issue, the time agents spend in line waiting to get served can be a setback.</w:t>
      </w:r>
    </w:p>
    <w:p w:rsidR="00D9435A" w:rsidRPr="00D9435A" w:rsidRDefault="00D9435A" w:rsidP="00D9435A">
      <w:pPr>
        <w:keepNext/>
        <w:spacing w:before="0" w:after="0" w:line="276" w:lineRule="auto"/>
        <w:outlineLvl w:val="2"/>
        <w:rPr>
          <w:rFonts w:ascii="Times New Roman" w:hAnsi="Times New Roman"/>
          <w:sz w:val="28"/>
          <w:szCs w:val="28"/>
          <w:lang w:val="en-US"/>
        </w:rPr>
      </w:pPr>
    </w:p>
    <w:p w:rsidR="00E25302" w:rsidRDefault="00E25302" w:rsidP="00D9435A">
      <w:pPr>
        <w:keepNext/>
        <w:spacing w:before="0" w:after="0" w:line="276" w:lineRule="auto"/>
        <w:outlineLvl w:val="2"/>
        <w:rPr>
          <w:rFonts w:ascii="Times New Roman" w:hAnsi="Times New Roman"/>
          <w:sz w:val="28"/>
          <w:szCs w:val="28"/>
          <w:lang w:val="en-US"/>
        </w:rPr>
      </w:pPr>
      <w:r w:rsidRPr="00D9435A">
        <w:rPr>
          <w:rFonts w:ascii="Times New Roman" w:hAnsi="Times New Roman"/>
          <w:sz w:val="28"/>
          <w:szCs w:val="28"/>
          <w:lang w:val="en-US"/>
        </w:rPr>
        <w:t>In the early stages of most digital financial services ecosystems, the demand for e-float is much higher in the urban centers. However, this trend has since changed and we now see that this is both high in the urban and rural areas for most mature markets; although it is still easier to rebalance in urban areas due to ease of access to rebalancing facilities.</w:t>
      </w:r>
    </w:p>
    <w:p w:rsidR="00D9435A" w:rsidRPr="00D9435A" w:rsidRDefault="00D9435A" w:rsidP="00D9435A">
      <w:pPr>
        <w:keepNext/>
        <w:spacing w:before="0" w:after="0" w:line="276" w:lineRule="auto"/>
        <w:outlineLvl w:val="2"/>
        <w:rPr>
          <w:rFonts w:ascii="Times New Roman" w:hAnsi="Times New Roman"/>
          <w:sz w:val="28"/>
          <w:szCs w:val="28"/>
          <w:lang w:val="en-US"/>
        </w:rPr>
      </w:pPr>
    </w:p>
    <w:p w:rsidR="00E25302" w:rsidRDefault="00D9435A" w:rsidP="00D9435A">
      <w:pPr>
        <w:keepNext/>
        <w:numPr>
          <w:ilvl w:val="2"/>
          <w:numId w:val="4"/>
        </w:numPr>
        <w:spacing w:before="0" w:after="0" w:line="240" w:lineRule="auto"/>
        <w:outlineLvl w:val="2"/>
        <w:rPr>
          <w:rFonts w:ascii="Times New Roman" w:hAnsi="Times New Roman"/>
          <w:b/>
          <w:bCs/>
          <w:sz w:val="28"/>
          <w:szCs w:val="28"/>
          <w:lang w:val="en-US"/>
        </w:rPr>
      </w:pPr>
      <w:r>
        <w:rPr>
          <w:rFonts w:ascii="Times New Roman" w:hAnsi="Times New Roman"/>
          <w:b/>
          <w:bCs/>
          <w:sz w:val="28"/>
          <w:szCs w:val="28"/>
          <w:lang w:val="en-US"/>
        </w:rPr>
        <w:t xml:space="preserve">How can </w:t>
      </w:r>
      <w:r w:rsidRPr="00D9435A">
        <w:rPr>
          <w:rFonts w:ascii="Times New Roman" w:hAnsi="Times New Roman"/>
          <w:b/>
          <w:bCs/>
          <w:sz w:val="28"/>
          <w:szCs w:val="28"/>
          <w:lang w:val="en-US"/>
        </w:rPr>
        <w:t>Fintech and</w:t>
      </w:r>
      <w:r>
        <w:rPr>
          <w:rFonts w:ascii="Times New Roman" w:hAnsi="Times New Roman"/>
          <w:b/>
          <w:bCs/>
          <w:sz w:val="28"/>
          <w:szCs w:val="28"/>
          <w:lang w:val="en-US"/>
        </w:rPr>
        <w:t xml:space="preserve"> </w:t>
      </w:r>
      <w:r w:rsidRPr="00D9435A">
        <w:rPr>
          <w:rFonts w:ascii="Times New Roman" w:hAnsi="Times New Roman"/>
          <w:b/>
          <w:bCs/>
          <w:sz w:val="28"/>
          <w:szCs w:val="28"/>
          <w:lang w:val="en-US"/>
        </w:rPr>
        <w:t>Partners effectively support Agent Liquidity Management in markets of interest</w:t>
      </w:r>
      <w:r>
        <w:rPr>
          <w:rFonts w:ascii="Times New Roman" w:hAnsi="Times New Roman"/>
          <w:b/>
          <w:bCs/>
          <w:sz w:val="28"/>
          <w:szCs w:val="28"/>
          <w:lang w:val="en-US"/>
        </w:rPr>
        <w:t>?</w:t>
      </w:r>
    </w:p>
    <w:p w:rsidR="00D9435A" w:rsidRDefault="00D9435A" w:rsidP="00D9435A">
      <w:pPr>
        <w:keepNext/>
        <w:spacing w:before="0" w:after="0" w:line="240" w:lineRule="auto"/>
        <w:outlineLvl w:val="2"/>
        <w:rPr>
          <w:rFonts w:ascii="Times New Roman" w:hAnsi="Times New Roman"/>
          <w:b/>
          <w:bCs/>
          <w:sz w:val="28"/>
          <w:szCs w:val="28"/>
          <w:lang w:val="en-US"/>
        </w:rPr>
      </w:pPr>
    </w:p>
    <w:p w:rsidR="00626B48" w:rsidRPr="003323FD" w:rsidRDefault="00626B48" w:rsidP="003323FD">
      <w:pPr>
        <w:keepNext/>
        <w:spacing w:before="0" w:after="0" w:line="276" w:lineRule="auto"/>
        <w:outlineLvl w:val="2"/>
        <w:rPr>
          <w:rFonts w:ascii="Times New Roman" w:hAnsi="Times New Roman"/>
          <w:sz w:val="28"/>
          <w:szCs w:val="28"/>
          <w:lang w:val="en-US"/>
        </w:rPr>
      </w:pPr>
      <w:r w:rsidRPr="003323FD">
        <w:rPr>
          <w:rFonts w:ascii="Times New Roman" w:hAnsi="Times New Roman"/>
          <w:sz w:val="28"/>
          <w:szCs w:val="28"/>
          <w:lang w:val="en-US"/>
        </w:rPr>
        <w:t>Supporting agents on all fronts so they are always transaction-ready is “a key driver for business sustainability and profitability, at both agent and FSP level”. There are three tested and proven steps that are key to smooth liquidity management:</w:t>
      </w:r>
    </w:p>
    <w:p w:rsidR="00626B48" w:rsidRPr="00626B48" w:rsidRDefault="00626B48" w:rsidP="00626B48">
      <w:pPr>
        <w:shd w:val="clear" w:color="auto" w:fill="FFFFFF"/>
        <w:spacing w:before="0" w:after="0" w:line="276" w:lineRule="auto"/>
        <w:textAlignment w:val="baseline"/>
        <w:rPr>
          <w:rFonts w:ascii="Times New Roman" w:eastAsia="Times New Roman" w:hAnsi="Times New Roman"/>
          <w:lang w:eastAsia="en-GB"/>
        </w:rPr>
      </w:pPr>
    </w:p>
    <w:p w:rsidR="00626B48" w:rsidRPr="003323FD" w:rsidRDefault="00626B48" w:rsidP="00626B48">
      <w:pPr>
        <w:numPr>
          <w:ilvl w:val="0"/>
          <w:numId w:val="61"/>
        </w:numPr>
        <w:shd w:val="clear" w:color="auto" w:fill="FFFFFF"/>
        <w:spacing w:before="0" w:after="120" w:line="276" w:lineRule="auto"/>
        <w:ind w:left="714" w:hanging="357"/>
        <w:textAlignment w:val="baseline"/>
        <w:rPr>
          <w:rFonts w:ascii="Times New Roman" w:eastAsia="Times New Roman" w:hAnsi="Times New Roman"/>
          <w:sz w:val="28"/>
          <w:szCs w:val="28"/>
          <w:lang w:eastAsia="en-GB"/>
        </w:rPr>
      </w:pPr>
      <w:r w:rsidRPr="003323FD">
        <w:rPr>
          <w:rFonts w:ascii="Times New Roman" w:eastAsia="Times New Roman" w:hAnsi="Times New Roman"/>
          <w:b/>
          <w:bCs/>
          <w:sz w:val="28"/>
          <w:szCs w:val="28"/>
          <w:bdr w:val="none" w:sz="0" w:space="0" w:color="auto" w:frame="1"/>
          <w:lang w:eastAsia="en-GB"/>
        </w:rPr>
        <w:t>Liquidity Planning</w:t>
      </w:r>
      <w:r w:rsidRPr="003323FD">
        <w:rPr>
          <w:rFonts w:ascii="Times New Roman" w:eastAsia="Times New Roman" w:hAnsi="Times New Roman"/>
          <w:sz w:val="28"/>
          <w:szCs w:val="28"/>
          <w:lang w:eastAsia="en-GB"/>
        </w:rPr>
        <w:t xml:space="preserve"> enables an agent to predict and respond to fluctuations in the need for liquidity, so there is enough cash/ float to meet customer demand. Teaching agents how to plan is a pre-requisite for any organization working with agent networks. A practical planning method, </w:t>
      </w:r>
      <w:r w:rsidRPr="003323FD">
        <w:rPr>
          <w:rFonts w:ascii="Times New Roman" w:eastAsia="Times New Roman" w:hAnsi="Times New Roman"/>
          <w:i/>
          <w:iCs/>
          <w:sz w:val="28"/>
          <w:szCs w:val="28"/>
          <w:lang w:eastAsia="en-GB"/>
        </w:rPr>
        <w:t>the 1.5-Times Stock Rule [according to this rule, at the start of each day, agents should have sufficient cash and e-float in stock to cover one and a half times the previous days’ total of deposits and withdrawals – see the example in figure 1 below]</w:t>
      </w:r>
      <w:r w:rsidRPr="003323FD">
        <w:rPr>
          <w:rFonts w:ascii="Times New Roman" w:eastAsia="Times New Roman" w:hAnsi="Times New Roman"/>
          <w:sz w:val="28"/>
          <w:szCs w:val="28"/>
          <w:lang w:eastAsia="en-GB"/>
        </w:rPr>
        <w:t>, helps agents analyze their own historical transaction patterns in order to predict future liquidity requirements.</w:t>
      </w:r>
    </w:p>
    <w:p w:rsidR="00626B48" w:rsidRPr="003323FD" w:rsidRDefault="00626B48" w:rsidP="00626B48">
      <w:pPr>
        <w:shd w:val="clear" w:color="auto" w:fill="FFFFFF"/>
        <w:spacing w:before="0" w:after="0" w:line="276" w:lineRule="auto"/>
        <w:ind w:left="720"/>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The ‘1.5-times’ stock rule is a good way to help ensure that:</w:t>
      </w:r>
    </w:p>
    <w:p w:rsidR="00626B48" w:rsidRPr="003323FD" w:rsidRDefault="00626B48" w:rsidP="003323FD">
      <w:pPr>
        <w:numPr>
          <w:ilvl w:val="0"/>
          <w:numId w:val="62"/>
        </w:numPr>
        <w:shd w:val="clear" w:color="auto" w:fill="FFFFFF"/>
        <w:spacing w:before="0" w:after="0" w:line="276" w:lineRule="auto"/>
        <w:contextualSpacing/>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Cash and e-float levels are sufficient, so surges in demand can be handled;</w:t>
      </w:r>
    </w:p>
    <w:p w:rsidR="00626B48" w:rsidRPr="003323FD" w:rsidRDefault="00626B48" w:rsidP="003323FD">
      <w:pPr>
        <w:numPr>
          <w:ilvl w:val="0"/>
          <w:numId w:val="62"/>
        </w:numPr>
        <w:shd w:val="clear" w:color="auto" w:fill="FFFFFF"/>
        <w:spacing w:before="0" w:after="0" w:line="276" w:lineRule="auto"/>
        <w:contextualSpacing/>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The right balance of cash/ e-float is maintained, so resources are managed efficiently; and</w:t>
      </w:r>
    </w:p>
    <w:p w:rsidR="00626B48" w:rsidRPr="003323FD" w:rsidRDefault="00626B48" w:rsidP="003323FD">
      <w:pPr>
        <w:numPr>
          <w:ilvl w:val="0"/>
          <w:numId w:val="62"/>
        </w:numPr>
        <w:shd w:val="clear" w:color="auto" w:fill="FFFFFF"/>
        <w:spacing w:before="0" w:after="0" w:line="276" w:lineRule="auto"/>
        <w:contextualSpacing/>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The level of cash held is not higher than necessary, so risks are minimised.</w:t>
      </w:r>
    </w:p>
    <w:p w:rsidR="00626B48" w:rsidRPr="00626B48" w:rsidRDefault="00626B48" w:rsidP="00626B48">
      <w:pPr>
        <w:shd w:val="clear" w:color="auto" w:fill="FFFFFF"/>
        <w:spacing w:before="0" w:after="0" w:line="276" w:lineRule="auto"/>
        <w:textAlignment w:val="baseline"/>
        <w:rPr>
          <w:rFonts w:ascii="Times New Roman" w:eastAsia="Times New Roman" w:hAnsi="Times New Roman"/>
          <w:color w:val="567175"/>
          <w:sz w:val="22"/>
          <w:szCs w:val="22"/>
          <w:highlight w:val="yellow"/>
          <w:lang w:eastAsia="en-GB"/>
        </w:rPr>
      </w:pPr>
    </w:p>
    <w:tbl>
      <w:tblPr>
        <w:tblStyle w:val="TableGrid50"/>
        <w:tblW w:w="0" w:type="auto"/>
        <w:jc w:val="center"/>
        <w:tblLook w:val="04A0" w:firstRow="1" w:lastRow="0" w:firstColumn="1" w:lastColumn="0" w:noHBand="0" w:noVBand="1"/>
      </w:tblPr>
      <w:tblGrid>
        <w:gridCol w:w="526"/>
        <w:gridCol w:w="700"/>
        <w:gridCol w:w="1167"/>
        <w:gridCol w:w="987"/>
        <w:gridCol w:w="874"/>
        <w:gridCol w:w="1019"/>
        <w:gridCol w:w="1686"/>
        <w:gridCol w:w="1577"/>
        <w:gridCol w:w="480"/>
      </w:tblGrid>
      <w:tr w:rsidR="00626B48" w:rsidRPr="00626B48" w:rsidTr="003323FD">
        <w:trPr>
          <w:jc w:val="center"/>
        </w:trPr>
        <w:tc>
          <w:tcPr>
            <w:tcW w:w="9016" w:type="dxa"/>
            <w:gridSpan w:val="9"/>
            <w:shd w:val="clear" w:color="auto" w:fill="262626"/>
          </w:tcPr>
          <w:p w:rsidR="00626B48" w:rsidRPr="003323FD" w:rsidRDefault="00626B48" w:rsidP="00626B48">
            <w:pPr>
              <w:spacing w:before="0" w:after="0" w:line="276" w:lineRule="auto"/>
              <w:jc w:val="center"/>
              <w:textAlignment w:val="baseline"/>
              <w:rPr>
                <w:rFonts w:ascii="Times New Roman" w:eastAsia="Times New Roman" w:hAnsi="Times New Roman"/>
                <w:b/>
                <w:bCs/>
                <w:color w:val="567175"/>
                <w:sz w:val="25"/>
                <w:szCs w:val="25"/>
                <w:lang w:eastAsia="en-GB"/>
              </w:rPr>
            </w:pPr>
            <w:r w:rsidRPr="003323FD">
              <w:rPr>
                <w:rFonts w:ascii="Times New Roman" w:eastAsia="Times New Roman" w:hAnsi="Times New Roman"/>
                <w:b/>
                <w:bCs/>
                <w:color w:val="FFFFFF"/>
                <w:sz w:val="25"/>
                <w:szCs w:val="25"/>
                <w:lang w:eastAsia="en-GB"/>
              </w:rPr>
              <w:t>Figure 1 - The ‘1.5-times’ stock rule as applied to Agent Liquidity Management</w:t>
            </w:r>
          </w:p>
        </w:tc>
      </w:tr>
      <w:tr w:rsidR="00626B48" w:rsidRPr="00626B48" w:rsidTr="00626B48">
        <w:trPr>
          <w:trHeight w:val="520"/>
          <w:jc w:val="center"/>
        </w:trPr>
        <w:tc>
          <w:tcPr>
            <w:tcW w:w="526" w:type="dxa"/>
            <w:vMerge w:val="restart"/>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8010" w:type="dxa"/>
            <w:gridSpan w:val="7"/>
            <w:shd w:val="clear" w:color="auto" w:fill="7F7F7F"/>
            <w:vAlign w:val="bottom"/>
          </w:tcPr>
          <w:p w:rsidR="00626B48" w:rsidRPr="00626B48" w:rsidRDefault="00626B48" w:rsidP="00626B48">
            <w:pPr>
              <w:spacing w:before="0" w:after="0" w:line="240" w:lineRule="auto"/>
              <w:jc w:val="center"/>
              <w:textAlignment w:val="baseline"/>
              <w:rPr>
                <w:rFonts w:ascii="Times New Roman" w:eastAsia="Times New Roman" w:hAnsi="Times New Roman"/>
                <w:color w:val="567175"/>
                <w:sz w:val="22"/>
                <w:szCs w:val="22"/>
                <w:lang w:eastAsia="en-GB"/>
              </w:rPr>
            </w:pPr>
            <w:r w:rsidRPr="003323FD">
              <w:rPr>
                <w:rFonts w:ascii="Times New Roman" w:eastAsia="Times New Roman" w:hAnsi="Times New Roman"/>
                <w:color w:val="F2F2F2"/>
                <w:sz w:val="20"/>
                <w:szCs w:val="20"/>
                <w:lang w:eastAsia="en-GB"/>
              </w:rPr>
              <w:t>The agent liquidity management form below illustrates how using the ‘1.5-times’ stock rule can enable the calculation of deposits and withdrawals and the required amount of float/ cash.</w:t>
            </w:r>
          </w:p>
        </w:tc>
        <w:tc>
          <w:tcPr>
            <w:tcW w:w="480" w:type="dxa"/>
            <w:vMerge w:val="restart"/>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626B48">
        <w:trPr>
          <w:trHeight w:val="698"/>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8010" w:type="dxa"/>
            <w:gridSpan w:val="7"/>
            <w:shd w:val="clear" w:color="auto" w:fill="F2F2F2"/>
          </w:tcPr>
          <w:p w:rsidR="00626B48" w:rsidRPr="003323FD" w:rsidRDefault="00626B48" w:rsidP="00626B48">
            <w:pPr>
              <w:spacing w:before="120" w:after="0" w:line="240" w:lineRule="auto"/>
              <w:jc w:val="center"/>
              <w:textAlignment w:val="baseline"/>
              <w:rPr>
                <w:rFonts w:ascii="Times New Roman" w:eastAsia="Times New Roman" w:hAnsi="Times New Roman"/>
                <w:b/>
                <w:bCs/>
                <w:color w:val="595959"/>
                <w:lang w:eastAsia="en-GB"/>
              </w:rPr>
            </w:pPr>
            <w:r w:rsidRPr="003323FD">
              <w:rPr>
                <w:rFonts w:ascii="Times New Roman" w:eastAsia="Times New Roman" w:hAnsi="Times New Roman"/>
                <w:b/>
                <w:bCs/>
                <w:color w:val="595959"/>
                <w:lang w:eastAsia="en-GB"/>
              </w:rPr>
              <w:t>Agent Liquidity Management Form</w:t>
            </w:r>
          </w:p>
          <w:p w:rsidR="00626B48" w:rsidRPr="00626B48" w:rsidRDefault="00626B48" w:rsidP="00626B48">
            <w:pPr>
              <w:spacing w:before="0" w:after="0" w:line="240" w:lineRule="auto"/>
              <w:jc w:val="center"/>
              <w:textAlignment w:val="baseline"/>
              <w:rPr>
                <w:rFonts w:ascii="Times New Roman" w:eastAsia="Times New Roman" w:hAnsi="Times New Roman"/>
                <w:b/>
                <w:bCs/>
                <w:color w:val="567175"/>
                <w:sz w:val="15"/>
                <w:szCs w:val="15"/>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3728" w:type="dxa"/>
            <w:gridSpan w:val="4"/>
            <w:tcBorders>
              <w:bottom w:val="single" w:sz="4" w:space="0" w:color="auto"/>
            </w:tcBorders>
            <w:shd w:val="clear" w:color="auto" w:fill="F2F2F2"/>
          </w:tcPr>
          <w:p w:rsidR="00626B48" w:rsidRPr="00626B48" w:rsidRDefault="00626B48" w:rsidP="00626B48">
            <w:pPr>
              <w:spacing w:before="0" w:after="0" w:line="276" w:lineRule="auto"/>
              <w:textAlignment w:val="baseline"/>
              <w:rPr>
                <w:rFonts w:ascii="Times New Roman" w:eastAsia="Times New Roman" w:hAnsi="Times New Roman"/>
                <w:color w:val="567175"/>
                <w:lang w:eastAsia="en-GB"/>
              </w:rPr>
            </w:pPr>
            <w:r w:rsidRPr="00626B48">
              <w:rPr>
                <w:rFonts w:ascii="Times New Roman" w:eastAsia="Times New Roman" w:hAnsi="Times New Roman"/>
                <w:b/>
                <w:bCs/>
                <w:color w:val="595959"/>
                <w:lang w:eastAsia="en-GB"/>
              </w:rPr>
              <w:t>Agent e-float account</w:t>
            </w:r>
          </w:p>
        </w:tc>
        <w:tc>
          <w:tcPr>
            <w:tcW w:w="1019" w:type="dxa"/>
            <w:tcBorders>
              <w:bottom w:val="single" w:sz="4" w:space="0" w:color="auto"/>
            </w:tcBorders>
            <w:shd w:val="clear" w:color="auto" w:fill="F2F2F2"/>
          </w:tcPr>
          <w:p w:rsidR="00626B48" w:rsidRPr="00626B48" w:rsidRDefault="00626B48" w:rsidP="00626B48">
            <w:pPr>
              <w:spacing w:before="0" w:after="0" w:line="276" w:lineRule="auto"/>
              <w:textAlignment w:val="baseline"/>
              <w:rPr>
                <w:rFonts w:ascii="Times New Roman" w:eastAsia="Times New Roman" w:hAnsi="Times New Roman"/>
                <w:color w:val="567175"/>
                <w:lang w:eastAsia="en-GB"/>
              </w:rPr>
            </w:pPr>
          </w:p>
        </w:tc>
        <w:tc>
          <w:tcPr>
            <w:tcW w:w="3263" w:type="dxa"/>
            <w:gridSpan w:val="2"/>
            <w:tcBorders>
              <w:bottom w:val="single" w:sz="4" w:space="0" w:color="auto"/>
            </w:tcBorders>
            <w:shd w:val="clear" w:color="auto" w:fill="F2F2F2"/>
          </w:tcPr>
          <w:p w:rsidR="00626B48" w:rsidRPr="00626B48" w:rsidRDefault="00626B48" w:rsidP="00626B48">
            <w:pPr>
              <w:spacing w:before="0" w:after="0" w:line="276" w:lineRule="auto"/>
              <w:textAlignment w:val="baseline"/>
              <w:rPr>
                <w:rFonts w:ascii="Times New Roman" w:eastAsia="Times New Roman" w:hAnsi="Times New Roman"/>
                <w:b/>
                <w:bCs/>
                <w:color w:val="567175"/>
                <w:lang w:eastAsia="en-GB"/>
              </w:rPr>
            </w:pPr>
            <w:r w:rsidRPr="00626B48">
              <w:rPr>
                <w:rFonts w:ascii="Times New Roman" w:eastAsia="Times New Roman" w:hAnsi="Times New Roman"/>
                <w:b/>
                <w:bCs/>
                <w:color w:val="595959"/>
                <w:lang w:eastAsia="en-GB"/>
              </w:rPr>
              <w:t>Month</w:t>
            </w: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3728" w:type="dxa"/>
            <w:gridSpan w:val="4"/>
            <w:shd w:val="clear" w:color="auto" w:fill="FBE4D5"/>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lang w:eastAsia="en-GB"/>
              </w:rPr>
            </w:pPr>
          </w:p>
        </w:tc>
        <w:tc>
          <w:tcPr>
            <w:tcW w:w="1019" w:type="dxa"/>
            <w:shd w:val="clear" w:color="auto" w:fill="F2F2F2"/>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lang w:eastAsia="en-GB"/>
              </w:rPr>
            </w:pPr>
          </w:p>
        </w:tc>
        <w:tc>
          <w:tcPr>
            <w:tcW w:w="3263" w:type="dxa"/>
            <w:gridSpan w:val="2"/>
            <w:shd w:val="clear" w:color="auto" w:fill="FBE4D5"/>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700"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Day of the month</w:t>
            </w:r>
          </w:p>
        </w:tc>
        <w:tc>
          <w:tcPr>
            <w:tcW w:w="1167"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E-float at the start of the day</w:t>
            </w:r>
          </w:p>
        </w:tc>
        <w:tc>
          <w:tcPr>
            <w:tcW w:w="987"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Cash at the start of the day</w:t>
            </w:r>
          </w:p>
        </w:tc>
        <w:tc>
          <w:tcPr>
            <w:tcW w:w="874"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Daily Deposits Actual</w:t>
            </w:r>
          </w:p>
        </w:tc>
        <w:tc>
          <w:tcPr>
            <w:tcW w:w="1019"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Daily Withdrawal Actual</w:t>
            </w:r>
          </w:p>
        </w:tc>
        <w:tc>
          <w:tcPr>
            <w:tcW w:w="1686"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1.5 times Float Rule (e-float balance needed the next day)</w:t>
            </w:r>
          </w:p>
        </w:tc>
        <w:tc>
          <w:tcPr>
            <w:tcW w:w="1577" w:type="dxa"/>
            <w:tcBorders>
              <w:bottom w:val="single" w:sz="4" w:space="0" w:color="auto"/>
            </w:tcBorders>
            <w:shd w:val="clear" w:color="auto" w:fill="auto"/>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1.5 times Float Rule (cash needed the next day)</w:t>
            </w: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626B48">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15"/>
                <w:szCs w:val="15"/>
                <w:highlight w:val="yellow"/>
                <w:lang w:eastAsia="en-GB"/>
              </w:rPr>
            </w:pPr>
          </w:p>
        </w:tc>
        <w:tc>
          <w:tcPr>
            <w:tcW w:w="8010" w:type="dxa"/>
            <w:gridSpan w:val="7"/>
            <w:shd w:val="clear" w:color="auto" w:fill="F2F2F2"/>
          </w:tcPr>
          <w:p w:rsidR="00626B48" w:rsidRPr="00626B48" w:rsidRDefault="00626B48" w:rsidP="00626B48">
            <w:pPr>
              <w:spacing w:before="0" w:after="0" w:line="276" w:lineRule="auto"/>
              <w:textAlignment w:val="baseline"/>
              <w:rPr>
                <w:rFonts w:ascii="Times New Roman" w:eastAsia="Times New Roman" w:hAnsi="Times New Roman"/>
                <w:sz w:val="14"/>
                <w:szCs w:val="14"/>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15"/>
                <w:szCs w:val="15"/>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700"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1</w:t>
            </w:r>
          </w:p>
        </w:tc>
        <w:tc>
          <w:tcPr>
            <w:tcW w:w="1167"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60,000</w:t>
            </w:r>
          </w:p>
        </w:tc>
        <w:tc>
          <w:tcPr>
            <w:tcW w:w="98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45,000</w:t>
            </w:r>
          </w:p>
        </w:tc>
        <w:tc>
          <w:tcPr>
            <w:tcW w:w="874"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50,000</w:t>
            </w:r>
          </w:p>
        </w:tc>
        <w:tc>
          <w:tcPr>
            <w:tcW w:w="1019"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noProof/>
                <w:sz w:val="17"/>
                <w:szCs w:val="17"/>
                <w:lang w:val="en-US"/>
              </w:rPr>
              <mc:AlternateContent>
                <mc:Choice Requires="wpg">
                  <w:drawing>
                    <wp:anchor distT="0" distB="0" distL="114300" distR="114300" simplePos="0" relativeHeight="251664384" behindDoc="0" locked="0" layoutInCell="1" allowOverlap="1" wp14:anchorId="059C2BC4" wp14:editId="5347B2F4">
                      <wp:simplePos x="0" y="0"/>
                      <wp:positionH relativeFrom="column">
                        <wp:posOffset>421640</wp:posOffset>
                      </wp:positionH>
                      <wp:positionV relativeFrom="paragraph">
                        <wp:posOffset>40640</wp:posOffset>
                      </wp:positionV>
                      <wp:extent cx="1697355" cy="134620"/>
                      <wp:effectExtent l="0" t="0" r="67945" b="30480"/>
                      <wp:wrapNone/>
                      <wp:docPr id="15" name="Group 15"/>
                      <wp:cNvGraphicFramePr/>
                      <a:graphic xmlns:a="http://schemas.openxmlformats.org/drawingml/2006/main">
                        <a:graphicData uri="http://schemas.microsoft.com/office/word/2010/wordprocessingGroup">
                          <wpg:wgp>
                            <wpg:cNvGrpSpPr/>
                            <wpg:grpSpPr>
                              <a:xfrm>
                                <a:off x="0" y="0"/>
                                <a:ext cx="1697355" cy="134620"/>
                                <a:chOff x="0" y="0"/>
                                <a:chExt cx="1697428" cy="187325"/>
                              </a:xfrm>
                            </wpg:grpSpPr>
                            <wps:wsp>
                              <wps:cNvPr id="16" name="Straight Connector 16"/>
                              <wps:cNvCnPr/>
                              <wps:spPr>
                                <a:xfrm>
                                  <a:off x="0" y="0"/>
                                  <a:ext cx="1693464" cy="0"/>
                                </a:xfrm>
                                <a:prstGeom prst="line">
                                  <a:avLst/>
                                </a:prstGeom>
                                <a:noFill/>
                                <a:ln w="12700" cap="flat" cmpd="sng" algn="ctr">
                                  <a:solidFill>
                                    <a:srgbClr val="4472C4"/>
                                  </a:solidFill>
                                  <a:prstDash val="solid"/>
                                  <a:miter lim="800000"/>
                                </a:ln>
                                <a:effectLst/>
                              </wps:spPr>
                              <wps:bodyPr/>
                            </wps:wsp>
                            <wps:wsp>
                              <wps:cNvPr id="17" name="Straight Arrow Connector 17"/>
                              <wps:cNvCnPr/>
                              <wps:spPr>
                                <a:xfrm>
                                  <a:off x="1697428" y="0"/>
                                  <a:ext cx="0" cy="187325"/>
                                </a:xfrm>
                                <a:prstGeom prst="straightConnector1">
                                  <a:avLst/>
                                </a:prstGeom>
                                <a:noFill/>
                                <a:ln w="12700" cap="flat" cmpd="sng" algn="ctr">
                                  <a:solidFill>
                                    <a:srgbClr val="4472C4"/>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0CF8AB32" id="Group 15" o:spid="_x0000_s1026" style="position:absolute;margin-left:33.2pt;margin-top:3.2pt;width:133.65pt;height:10.6pt;z-index:251664384;mso-width-relative:margin;mso-height-relative:margin" coordsize="16974,1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">
                      <v:line id="Straight Connector 16" o:spid="_x0000_s1027" style="position:absolute;visibility:visible;mso-wrap-style:square" from="0,0" to="16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" strokecolor="#4472c4" strokeweight="1pt">
                        <v:stroke joinstyle="miter"/>
                      </v:line>
                      <v:shapetype id="_x0000_t32" coordsize="21600,21600" o:spt="32" o:oned="t" path="m,l21600,21600e" filled="f">
                        <v:path arrowok="t" fillok="f" o:connecttype="none"/>
                        <o:lock v:ext="edit" shapetype="t"/>
                      </v:shapetype>
                      <v:shape id="Straight Arrow Connector 17" o:spid="_x0000_s1028" type="#_x0000_t32" style="position:absolute;left:16974;width:0;height:1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" strokecolor="#4472c4" strokeweight="1pt">
                        <v:stroke endarrow="block" joinstyle="miter"/>
                      </v:shape>
                    </v:group>
                  </w:pict>
                </mc:Fallback>
              </mc:AlternateContent>
            </w:r>
            <w:r w:rsidRPr="00626B48">
              <w:rPr>
                <w:rFonts w:ascii="Times New Roman" w:eastAsia="Times New Roman" w:hAnsi="Times New Roman"/>
                <w:sz w:val="17"/>
                <w:szCs w:val="17"/>
                <w:lang w:eastAsia="en-GB"/>
              </w:rPr>
              <w:t>20,000</w:t>
            </w:r>
          </w:p>
        </w:tc>
        <w:tc>
          <w:tcPr>
            <w:tcW w:w="1686"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57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700"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2</w:t>
            </w:r>
          </w:p>
        </w:tc>
        <w:tc>
          <w:tcPr>
            <w:tcW w:w="1167"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75,000</w:t>
            </w:r>
          </w:p>
        </w:tc>
        <w:tc>
          <w:tcPr>
            <w:tcW w:w="98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45,000</w:t>
            </w:r>
          </w:p>
        </w:tc>
        <w:tc>
          <w:tcPr>
            <w:tcW w:w="874"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60,000</w:t>
            </w:r>
          </w:p>
        </w:tc>
        <w:tc>
          <w:tcPr>
            <w:tcW w:w="1019" w:type="dxa"/>
            <w:tcBorders>
              <w:bottom w:val="single" w:sz="4" w:space="0" w:color="auto"/>
            </w:tcBorders>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40,000</w:t>
            </w:r>
          </w:p>
        </w:tc>
        <w:tc>
          <w:tcPr>
            <w:tcW w:w="1686"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75,000</w:t>
            </w:r>
          </w:p>
        </w:tc>
        <w:tc>
          <w:tcPr>
            <w:tcW w:w="157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30,000</w:t>
            </w: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700"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3</w:t>
            </w:r>
          </w:p>
        </w:tc>
        <w:tc>
          <w:tcPr>
            <w:tcW w:w="1167"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98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874"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019"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noProof/>
                <w:sz w:val="14"/>
                <w:szCs w:val="14"/>
                <w:lang w:val="en-US"/>
              </w:rPr>
              <mc:AlternateContent>
                <mc:Choice Requires="wpg">
                  <w:drawing>
                    <wp:anchor distT="0" distB="0" distL="114300" distR="114300" simplePos="0" relativeHeight="251665408" behindDoc="0" locked="0" layoutInCell="1" allowOverlap="1" wp14:anchorId="00A90FB0" wp14:editId="70CB8CA1">
                      <wp:simplePos x="0" y="0"/>
                      <wp:positionH relativeFrom="column">
                        <wp:posOffset>-395605</wp:posOffset>
                      </wp:positionH>
                      <wp:positionV relativeFrom="paragraph">
                        <wp:posOffset>-401955</wp:posOffset>
                      </wp:positionV>
                      <wp:extent cx="1464945" cy="247015"/>
                      <wp:effectExtent l="0" t="0" r="59055" b="32385"/>
                      <wp:wrapNone/>
                      <wp:docPr id="18" name="Group 18"/>
                      <wp:cNvGraphicFramePr/>
                      <a:graphic xmlns:a="http://schemas.openxmlformats.org/drawingml/2006/main">
                        <a:graphicData uri="http://schemas.microsoft.com/office/word/2010/wordprocessingGroup">
                          <wpg:wgp>
                            <wpg:cNvGrpSpPr/>
                            <wpg:grpSpPr>
                              <a:xfrm>
                                <a:off x="0" y="0"/>
                                <a:ext cx="1464945" cy="247015"/>
                                <a:chOff x="0" y="0"/>
                                <a:chExt cx="1465080" cy="306580"/>
                              </a:xfrm>
                            </wpg:grpSpPr>
                            <wps:wsp>
                              <wps:cNvPr id="19" name="Straight Connector 19"/>
                              <wps:cNvCnPr/>
                              <wps:spPr>
                                <a:xfrm>
                                  <a:off x="0" y="7495"/>
                                  <a:ext cx="1462106" cy="0"/>
                                </a:xfrm>
                                <a:prstGeom prst="line">
                                  <a:avLst/>
                                </a:prstGeom>
                                <a:noFill/>
                                <a:ln w="12700" cap="flat" cmpd="sng" algn="ctr">
                                  <a:solidFill>
                                    <a:srgbClr val="4472C4"/>
                                  </a:solidFill>
                                  <a:prstDash val="solid"/>
                                  <a:miter lim="800000"/>
                                </a:ln>
                                <a:effectLst/>
                              </wps:spPr>
                              <wps:bodyPr/>
                            </wps:wsp>
                            <wps:wsp>
                              <wps:cNvPr id="20" name="Straight Arrow Connector 20"/>
                              <wps:cNvCnPr/>
                              <wps:spPr>
                                <a:xfrm>
                                  <a:off x="1465080" y="7495"/>
                                  <a:ext cx="0" cy="299085"/>
                                </a:xfrm>
                                <a:prstGeom prst="straightConnector1">
                                  <a:avLst/>
                                </a:prstGeom>
                                <a:noFill/>
                                <a:ln w="12700" cap="flat" cmpd="sng" algn="ctr">
                                  <a:solidFill>
                                    <a:srgbClr val="4472C4"/>
                                  </a:solidFill>
                                  <a:prstDash val="solid"/>
                                  <a:miter lim="800000"/>
                                  <a:tailEnd type="triangle"/>
                                </a:ln>
                                <a:effectLst/>
                              </wps:spPr>
                              <wps:bodyPr/>
                            </wps:wsp>
                            <wps:wsp>
                              <wps:cNvPr id="21" name="Straight Connector 21"/>
                              <wps:cNvCnPr/>
                              <wps:spPr>
                                <a:xfrm>
                                  <a:off x="0" y="0"/>
                                  <a:ext cx="0" cy="119380"/>
                                </a:xfrm>
                                <a:prstGeom prst="line">
                                  <a:avLst/>
                                </a:prstGeom>
                                <a:noFill/>
                                <a:ln w="12700" cap="flat" cmpd="sng" algn="ctr">
                                  <a:solidFill>
                                    <a:srgbClr val="4472C4"/>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1132B0B" id="Group 18" o:spid="_x0000_s1026" style="position:absolute;margin-left:-31.15pt;margin-top:-31.65pt;width:115.35pt;height:19.45pt;z-index:251665408;mso-width-relative:margin;mso-height-relative:margin" coordsize="14650,3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">
                      <v:line id="Straight Connector 19" o:spid="_x0000_s1027" style="position:absolute;visibility:visible;mso-wrap-style:square" from="0,74" to="146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" strokecolor="#4472c4" strokeweight="1pt">
                        <v:stroke joinstyle="miter"/>
                      </v:line>
                      <v:shape id="Straight Arrow Connector 20" o:spid="_x0000_s1028" type="#_x0000_t32" style="position:absolute;left:14650;top:74;width:0;height:29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" strokecolor="#4472c4" strokeweight="1pt">
                        <v:stroke endarrow="block" joinstyle="miter"/>
                      </v:shape>
                      <v:line id="Straight Connector 21" o:spid="_x0000_s1029" style="position:absolute;visibility:visible;mso-wrap-style:square" from="0,0" to="0,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" strokecolor="#4472c4" strokeweight="1pt">
                        <v:stroke joinstyle="miter"/>
                      </v:line>
                    </v:group>
                  </w:pict>
                </mc:Fallback>
              </mc:AlternateContent>
            </w:r>
          </w:p>
        </w:tc>
        <w:tc>
          <w:tcPr>
            <w:tcW w:w="1686" w:type="dxa"/>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577" w:type="dxa"/>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3323FD">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700" w:type="dxa"/>
            <w:tcBorders>
              <w:bottom w:val="single" w:sz="4" w:space="0" w:color="auto"/>
            </w:tcBorders>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r w:rsidRPr="00626B48">
              <w:rPr>
                <w:rFonts w:ascii="Times New Roman" w:eastAsia="Times New Roman" w:hAnsi="Times New Roman"/>
                <w:sz w:val="17"/>
                <w:szCs w:val="17"/>
                <w:lang w:eastAsia="en-GB"/>
              </w:rPr>
              <w:t>4</w:t>
            </w:r>
          </w:p>
        </w:tc>
        <w:tc>
          <w:tcPr>
            <w:tcW w:w="1167" w:type="dxa"/>
            <w:tcBorders>
              <w:bottom w:val="single" w:sz="4" w:space="0" w:color="auto"/>
            </w:tcBorders>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987" w:type="dxa"/>
            <w:tcBorders>
              <w:bottom w:val="single" w:sz="4" w:space="0" w:color="auto"/>
            </w:tcBorders>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874" w:type="dxa"/>
            <w:tcBorders>
              <w:bottom w:val="single" w:sz="4" w:space="0" w:color="auto"/>
            </w:tcBorders>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019" w:type="dxa"/>
            <w:tcBorders>
              <w:bottom w:val="single" w:sz="4" w:space="0" w:color="auto"/>
            </w:tcBorders>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686" w:type="dxa"/>
            <w:tcBorders>
              <w:bottom w:val="single" w:sz="4" w:space="0" w:color="auto"/>
            </w:tcBorders>
            <w:shd w:val="clear" w:color="auto" w:fill="D9D9D9"/>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1577" w:type="dxa"/>
            <w:tcBorders>
              <w:bottom w:val="single" w:sz="4" w:space="0" w:color="auto"/>
            </w:tcBorders>
            <w:shd w:val="clear" w:color="auto" w:fill="F2F2F2"/>
            <w:vAlign w:val="bottom"/>
          </w:tcPr>
          <w:p w:rsidR="00626B48" w:rsidRPr="00626B48" w:rsidRDefault="00626B48" w:rsidP="00626B48">
            <w:pPr>
              <w:spacing w:before="0" w:after="0" w:line="276" w:lineRule="auto"/>
              <w:jc w:val="center"/>
              <w:textAlignment w:val="baseline"/>
              <w:rPr>
                <w:rFonts w:ascii="Times New Roman" w:eastAsia="Times New Roman" w:hAnsi="Times New Roman"/>
                <w:sz w:val="17"/>
                <w:szCs w:val="17"/>
                <w:lang w:eastAsia="en-GB"/>
              </w:rPr>
            </w:pP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r w:rsidR="00626B48" w:rsidRPr="00626B48" w:rsidTr="00626B48">
        <w:trPr>
          <w:jc w:val="center"/>
        </w:trPr>
        <w:tc>
          <w:tcPr>
            <w:tcW w:w="526"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c>
          <w:tcPr>
            <w:tcW w:w="8010" w:type="dxa"/>
            <w:gridSpan w:val="7"/>
            <w:shd w:val="clear" w:color="auto" w:fill="808080"/>
          </w:tcPr>
          <w:p w:rsidR="00626B48" w:rsidRPr="003323FD" w:rsidRDefault="00626B48" w:rsidP="00626B48">
            <w:pPr>
              <w:spacing w:before="120" w:after="0" w:line="276" w:lineRule="auto"/>
              <w:textAlignment w:val="baseline"/>
              <w:rPr>
                <w:rFonts w:ascii="Times New Roman" w:eastAsia="Times New Roman" w:hAnsi="Times New Roman"/>
                <w:i/>
                <w:iCs/>
                <w:color w:val="F2F2F2"/>
                <w:sz w:val="15"/>
                <w:szCs w:val="15"/>
                <w:highlight w:val="yellow"/>
                <w:lang w:eastAsia="en-GB"/>
              </w:rPr>
            </w:pPr>
            <w:r w:rsidRPr="003323FD">
              <w:rPr>
                <w:rFonts w:ascii="Times New Roman" w:eastAsia="Times New Roman" w:hAnsi="Times New Roman"/>
                <w:i/>
                <w:iCs/>
                <w:color w:val="F2F2F2"/>
                <w:sz w:val="15"/>
                <w:szCs w:val="15"/>
                <w:lang w:eastAsia="en-GB"/>
              </w:rPr>
              <w:t>Source: PHB Development. E-Workshop on Agent Liquidity Management</w:t>
            </w:r>
          </w:p>
        </w:tc>
        <w:tc>
          <w:tcPr>
            <w:tcW w:w="480" w:type="dxa"/>
            <w:vMerge/>
            <w:shd w:val="clear" w:color="auto" w:fill="808080"/>
          </w:tcPr>
          <w:p w:rsidR="00626B48" w:rsidRPr="00626B48" w:rsidRDefault="00626B48" w:rsidP="00626B48">
            <w:pPr>
              <w:spacing w:before="0" w:after="0" w:line="276" w:lineRule="auto"/>
              <w:textAlignment w:val="baseline"/>
              <w:rPr>
                <w:rFonts w:ascii="Times New Roman" w:eastAsia="Times New Roman" w:hAnsi="Times New Roman"/>
                <w:color w:val="567175"/>
                <w:sz w:val="22"/>
                <w:szCs w:val="22"/>
                <w:highlight w:val="yellow"/>
                <w:lang w:eastAsia="en-GB"/>
              </w:rPr>
            </w:pPr>
          </w:p>
        </w:tc>
      </w:tr>
    </w:tbl>
    <w:p w:rsidR="00626B48" w:rsidRPr="00626B48" w:rsidRDefault="00626B48" w:rsidP="00626B48">
      <w:pPr>
        <w:shd w:val="clear" w:color="auto" w:fill="FFFFFF"/>
        <w:spacing w:before="0" w:after="0" w:line="276" w:lineRule="auto"/>
        <w:textAlignment w:val="baseline"/>
        <w:rPr>
          <w:rFonts w:ascii="Times New Roman" w:eastAsia="Times New Roman" w:hAnsi="Times New Roman"/>
          <w:color w:val="567175"/>
          <w:sz w:val="22"/>
          <w:szCs w:val="22"/>
          <w:highlight w:val="yellow"/>
          <w:lang w:eastAsia="en-GB"/>
        </w:rPr>
      </w:pPr>
    </w:p>
    <w:p w:rsidR="00626B48" w:rsidRPr="00626B48" w:rsidRDefault="00626B48" w:rsidP="00626B48">
      <w:pPr>
        <w:shd w:val="clear" w:color="auto" w:fill="FFFFFF"/>
        <w:spacing w:before="0" w:after="0" w:line="276" w:lineRule="auto"/>
        <w:textAlignment w:val="baseline"/>
        <w:rPr>
          <w:rFonts w:ascii="Times New Roman" w:eastAsia="Times New Roman" w:hAnsi="Times New Roman"/>
          <w:color w:val="567175"/>
          <w:sz w:val="22"/>
          <w:szCs w:val="22"/>
          <w:highlight w:val="yellow"/>
          <w:lang w:eastAsia="en-GB"/>
        </w:rPr>
      </w:pPr>
    </w:p>
    <w:p w:rsidR="00626B48" w:rsidRPr="003323FD" w:rsidRDefault="00626B48" w:rsidP="003323FD">
      <w:pPr>
        <w:shd w:val="clear" w:color="auto" w:fill="FFFFFF"/>
        <w:spacing w:before="0" w:after="0" w:line="276" w:lineRule="auto"/>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Fintech can leverage technological solutions to facilitate the process of sharing information with their partners’ agents. For example, payment platform providers such as PesaKit based in Kenya and Segovia technology have developed solutions (APPs &amp; Bulk SMS Liquidity Alert tool) that look at all transaction data in order to predict future demand for float &amp; provide efficient estimates of float inventory as well as send out SMS alerts to agents about anticipated liquidity demands. These solutions have two main features:</w:t>
      </w:r>
    </w:p>
    <w:p w:rsidR="00626B48" w:rsidRPr="003323FD" w:rsidRDefault="00626B48" w:rsidP="003323FD">
      <w:pPr>
        <w:numPr>
          <w:ilvl w:val="0"/>
          <w:numId w:val="63"/>
        </w:numPr>
        <w:shd w:val="clear" w:color="auto" w:fill="FFFFFF"/>
        <w:spacing w:before="0" w:after="0" w:line="276" w:lineRule="auto"/>
        <w:ind w:left="1497" w:hanging="357"/>
        <w:contextualSpacing/>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 xml:space="preserve">an artificial intelligence-enabled chatbot to respond to agent queries on a variety of liquidity management issues. For example, agents can ask how much float or cash they need to maintain on a daily basis, or how many customers they can expect at different times of the day, week or month; and </w:t>
      </w:r>
    </w:p>
    <w:p w:rsidR="00626B48" w:rsidRPr="003323FD" w:rsidRDefault="00626B48" w:rsidP="003323FD">
      <w:pPr>
        <w:numPr>
          <w:ilvl w:val="0"/>
          <w:numId w:val="63"/>
        </w:numPr>
        <w:shd w:val="clear" w:color="auto" w:fill="FFFFFF"/>
        <w:spacing w:before="0" w:after="0" w:line="276" w:lineRule="auto"/>
        <w:ind w:left="1497" w:hanging="357"/>
        <w:contextualSpacing/>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a daily insights menu to communicate predictive liquidity management tips to agents every morning at different times, depending on the agent’s location. Tips include the appropriate time to open and close agent outlets, and the cash and e-float required per day, among others.</w:t>
      </w:r>
    </w:p>
    <w:p w:rsidR="00626B48" w:rsidRPr="00626B48" w:rsidRDefault="00626B48" w:rsidP="00626B48">
      <w:pPr>
        <w:shd w:val="clear" w:color="auto" w:fill="FFFFFF"/>
        <w:spacing w:before="0" w:after="0" w:line="276" w:lineRule="auto"/>
        <w:textAlignment w:val="baseline"/>
        <w:rPr>
          <w:rFonts w:ascii="Times New Roman" w:eastAsia="Times New Roman" w:hAnsi="Times New Roman"/>
          <w:color w:val="567175"/>
          <w:highlight w:val="yellow"/>
          <w:lang w:eastAsia="en-GB"/>
        </w:rPr>
      </w:pPr>
      <w:r w:rsidRPr="00626B48">
        <w:rPr>
          <w:rFonts w:ascii="Times New Roman" w:eastAsia="Times New Roman" w:hAnsi="Times New Roman"/>
          <w:color w:val="567175"/>
          <w:sz w:val="22"/>
          <w:szCs w:val="22"/>
          <w:lang w:eastAsia="en-GB"/>
        </w:rPr>
        <w:t xml:space="preserve"> </w:t>
      </w:r>
    </w:p>
    <w:p w:rsidR="00626B48" w:rsidRPr="003323FD" w:rsidRDefault="00626B48" w:rsidP="003323FD">
      <w:pPr>
        <w:numPr>
          <w:ilvl w:val="0"/>
          <w:numId w:val="61"/>
        </w:numPr>
        <w:shd w:val="clear" w:color="auto" w:fill="FFFFFF"/>
        <w:spacing w:before="0" w:after="0" w:line="276" w:lineRule="auto"/>
        <w:ind w:left="714" w:hanging="357"/>
        <w:textAlignment w:val="baseline"/>
        <w:rPr>
          <w:rFonts w:ascii="Times New Roman" w:eastAsia="Times New Roman" w:hAnsi="Times New Roman"/>
          <w:sz w:val="28"/>
          <w:szCs w:val="28"/>
          <w:lang w:eastAsia="en-GB"/>
        </w:rPr>
      </w:pPr>
      <w:r w:rsidRPr="003323FD">
        <w:rPr>
          <w:rFonts w:ascii="Times New Roman" w:eastAsia="Times New Roman" w:hAnsi="Times New Roman"/>
          <w:b/>
          <w:bCs/>
          <w:sz w:val="28"/>
          <w:szCs w:val="28"/>
          <w:bdr w:val="none" w:sz="0" w:space="0" w:color="auto" w:frame="1"/>
          <w:lang w:eastAsia="en-GB"/>
        </w:rPr>
        <w:t>Liquidity Monitoring</w:t>
      </w:r>
      <w:r w:rsidRPr="003323FD">
        <w:rPr>
          <w:rFonts w:ascii="Times New Roman" w:eastAsia="Times New Roman" w:hAnsi="Times New Roman"/>
          <w:sz w:val="28"/>
          <w:szCs w:val="28"/>
          <w:lang w:eastAsia="en-GB"/>
        </w:rPr>
        <w:t> consists of taking stock of an agent’s float and sending out alerts for rebalancing once a certain limit is reached. Once again, Fintech can step into this space and develop agent dashboards (a performance-monitoring tool that organises and visualises a small set of key performance indicators for agents) for her partners. Dashboards help agents to be transaction-ready by ensuring workflows are not interrupted, improving agent transactions, reporting and planning and by developing their ability to determine float trends. For example, NFT Consult in Uganda, Equity Bank Tanzania, Access Bank Ghana and Madison Finance in Zambia have developed and deployed such tools for own agent networks and/or outsourced agent networks.</w:t>
      </w:r>
    </w:p>
    <w:p w:rsidR="00626B48" w:rsidRPr="00626B48" w:rsidRDefault="00626B48" w:rsidP="00626B48">
      <w:pPr>
        <w:shd w:val="clear" w:color="auto" w:fill="FFFFFF"/>
        <w:spacing w:before="0" w:after="0" w:line="276" w:lineRule="auto"/>
        <w:ind w:left="360"/>
        <w:textAlignment w:val="baseline"/>
        <w:rPr>
          <w:rFonts w:ascii="Times New Roman" w:eastAsia="Times New Roman" w:hAnsi="Times New Roman"/>
          <w:color w:val="567175"/>
          <w:lang w:eastAsia="en-GB"/>
        </w:rPr>
      </w:pPr>
    </w:p>
    <w:p w:rsidR="00626B48" w:rsidRPr="003323FD" w:rsidRDefault="00626B48" w:rsidP="003323FD">
      <w:pPr>
        <w:numPr>
          <w:ilvl w:val="0"/>
          <w:numId w:val="61"/>
        </w:numPr>
        <w:shd w:val="clear" w:color="auto" w:fill="FFFFFF"/>
        <w:spacing w:before="0" w:after="0" w:line="276" w:lineRule="auto"/>
        <w:ind w:left="714" w:hanging="357"/>
        <w:textAlignment w:val="baseline"/>
        <w:rPr>
          <w:rFonts w:ascii="Times New Roman" w:eastAsia="Times New Roman" w:hAnsi="Times New Roman"/>
          <w:sz w:val="28"/>
          <w:szCs w:val="28"/>
          <w:lang w:eastAsia="en-GB"/>
        </w:rPr>
      </w:pPr>
      <w:r w:rsidRPr="003323FD">
        <w:rPr>
          <w:rFonts w:ascii="Times New Roman" w:eastAsia="Times New Roman" w:hAnsi="Times New Roman"/>
          <w:b/>
          <w:bCs/>
          <w:sz w:val="28"/>
          <w:szCs w:val="28"/>
          <w:bdr w:val="none" w:sz="0" w:space="0" w:color="auto" w:frame="1"/>
          <w:lang w:eastAsia="en-GB"/>
        </w:rPr>
        <w:t>Liquidity Rebalancing</w:t>
      </w:r>
      <w:r w:rsidRPr="003323FD">
        <w:rPr>
          <w:rFonts w:ascii="Times New Roman" w:eastAsia="Times New Roman" w:hAnsi="Times New Roman"/>
          <w:sz w:val="28"/>
          <w:szCs w:val="28"/>
          <w:lang w:eastAsia="en-GB"/>
        </w:rPr>
        <w:t xml:space="preserve"> refers to the act of replenishing agents’ cash drawers and e-wallets when necessary. The experience with most financial service providers shows that creating a hybrid model often makes rebalancing easier. For example, Equity Bank Tanzania and Access Bank Ghana allow their agents to replenish their e-float accounts at their network of bank branches, super agents, master agents, Microfinance Institutions or well capitalized large shopkeepers they partner with, located within the target communities to address issues related to proximity. Other financial service providers such as Airtel Uganda are partnering with aggregators (Richblack for instance) to serve as float intermediaries between super agents and agents. In contrast, FINO PayTech in India has dedicated staff members who deliver float and pick-up cash, relieving agents of the time and expense associated with rebalancing. </w:t>
      </w:r>
    </w:p>
    <w:p w:rsidR="00626B48" w:rsidRPr="003323FD" w:rsidRDefault="00626B48" w:rsidP="00626B48">
      <w:pPr>
        <w:shd w:val="clear" w:color="auto" w:fill="FFFFFF"/>
        <w:spacing w:before="0" w:after="0" w:line="276" w:lineRule="auto"/>
        <w:ind w:left="720"/>
        <w:textAlignment w:val="baseline"/>
        <w:rPr>
          <w:rFonts w:ascii="Times New Roman" w:eastAsia="Times New Roman" w:hAnsi="Times New Roman"/>
          <w:color w:val="567175"/>
          <w:sz w:val="28"/>
          <w:szCs w:val="28"/>
          <w:lang w:eastAsia="en-GB"/>
        </w:rPr>
      </w:pPr>
    </w:p>
    <w:p w:rsidR="00626B48" w:rsidRPr="003323FD" w:rsidRDefault="00626B48" w:rsidP="003323FD">
      <w:pPr>
        <w:shd w:val="clear" w:color="auto" w:fill="FFFFFF"/>
        <w:spacing w:before="0" w:after="0" w:line="276" w:lineRule="auto"/>
        <w:ind w:left="720"/>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Fintech’s Partners can also offer credit facilities to agents who are unable to meet float requirements. NMB in Tanzania has developed such a credit facility known as “Floti Fasta for agents to smooth their liquidity management, particularly during evenings and weekends, when rebalancing options are more limited. Safaricom in Kenya and Zoona a mobile money provider in Zambia developed an overdraft facility that allows agents’ float levels to drop below zero, so they can continue processing transactions for customers – as long as they re-balance the next morning. It is important to note that agent credit facilities and/ or overdraft services have been adopted by both banks/ fintechs offering agent banking services as well as mobile network operators/ fintechs offering mobile money services.</w:t>
      </w:r>
    </w:p>
    <w:p w:rsidR="00626B48" w:rsidRPr="003323FD" w:rsidRDefault="00626B48" w:rsidP="003323FD">
      <w:pPr>
        <w:shd w:val="clear" w:color="auto" w:fill="FFFFFF"/>
        <w:spacing w:before="0" w:after="0" w:line="276" w:lineRule="auto"/>
        <w:ind w:left="720"/>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Predictive techniques are utilised to generate credit scores for agents by allowing appropriate levels of credit to be defined using algorithms that not only look at assets but also at transaction and compliance history. Many Financial Service Providers/ Fintechs use data to develop internal “scorecards” for agents, which help to determine their eligibility for loans.</w:t>
      </w:r>
    </w:p>
    <w:p w:rsidR="00626B48" w:rsidRPr="003323FD" w:rsidRDefault="00626B48" w:rsidP="00626B48">
      <w:pPr>
        <w:shd w:val="clear" w:color="auto" w:fill="FFFFFF"/>
        <w:spacing w:before="0" w:after="0" w:line="276" w:lineRule="auto"/>
        <w:ind w:left="720"/>
        <w:contextualSpacing/>
        <w:textAlignment w:val="baseline"/>
        <w:rPr>
          <w:rFonts w:ascii="Times New Roman" w:eastAsia="Times New Roman" w:hAnsi="Times New Roman"/>
          <w:color w:val="567175"/>
          <w:sz w:val="28"/>
          <w:szCs w:val="28"/>
          <w:lang w:eastAsia="en-GB"/>
        </w:rPr>
      </w:pPr>
    </w:p>
    <w:p w:rsidR="00626B48" w:rsidRPr="003323FD" w:rsidRDefault="00626B48" w:rsidP="003323FD">
      <w:pPr>
        <w:shd w:val="clear" w:color="auto" w:fill="FFFFFF"/>
        <w:spacing w:before="0" w:after="0" w:line="276" w:lineRule="auto"/>
        <w:textAlignment w:val="baseline"/>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Because liquidity management can be resource intensive and requires particular skills and knowledge, some Financial Service Providers have decided to outsource this part of the agent network management to agent network managers (commonly known as ANMs), aggregators or mobile network operators, as a way of increasing the efficiency of liquidity management and reducing the risks to which they are exposed. Be aware that outsourcing comes with some loss of control. This however can be managed with a solid Service Level Agreement (SLA). Vision Fund in Zambia outsourced its agent network and liquidity management to Airtel, a mobile network operator. Other players such as Yo! Uganda an aggregator provides monitoring and rebalancing services – offer their services to Financial Service Providers.</w:t>
      </w:r>
    </w:p>
    <w:p w:rsidR="00626B48" w:rsidRPr="003323FD" w:rsidRDefault="00626B48" w:rsidP="003323FD">
      <w:pPr>
        <w:shd w:val="clear" w:color="auto" w:fill="FFFFFF"/>
        <w:spacing w:before="0" w:after="0" w:line="276" w:lineRule="auto"/>
        <w:ind w:left="720"/>
        <w:textAlignment w:val="baseline"/>
        <w:rPr>
          <w:rFonts w:ascii="Times New Roman" w:eastAsia="Times New Roman" w:hAnsi="Times New Roman"/>
          <w:sz w:val="28"/>
          <w:szCs w:val="28"/>
          <w:highlight w:val="yellow"/>
          <w:lang w:eastAsia="en-GB"/>
        </w:rPr>
      </w:pPr>
    </w:p>
    <w:p w:rsidR="00626B48" w:rsidRPr="003323FD" w:rsidRDefault="00626B48" w:rsidP="003323FD">
      <w:pPr>
        <w:spacing w:before="0" w:after="0" w:line="276" w:lineRule="auto"/>
        <w:rPr>
          <w:rFonts w:ascii="Times New Roman" w:eastAsia="Times New Roman" w:hAnsi="Times New Roman"/>
          <w:color w:val="auto"/>
          <w:sz w:val="28"/>
          <w:szCs w:val="28"/>
          <w:lang w:eastAsia="en-GB"/>
        </w:rPr>
      </w:pPr>
      <w:r w:rsidRPr="003323FD">
        <w:rPr>
          <w:rFonts w:ascii="Times New Roman" w:eastAsia="Times New Roman" w:hAnsi="Times New Roman"/>
          <w:color w:val="auto"/>
          <w:sz w:val="28"/>
          <w:szCs w:val="28"/>
          <w:lang w:val="en-US" w:eastAsia="en-GB"/>
        </w:rPr>
        <w:t xml:space="preserve">Financial Service Providers/ Fintechs </w:t>
      </w:r>
      <w:r w:rsidRPr="003323FD">
        <w:rPr>
          <w:rFonts w:ascii="Times New Roman" w:eastAsia="Times New Roman" w:hAnsi="Times New Roman"/>
          <w:color w:val="auto"/>
          <w:sz w:val="28"/>
          <w:szCs w:val="28"/>
          <w:lang w:eastAsia="en-GB"/>
        </w:rPr>
        <w:t xml:space="preserve">have developed a host of liquidity management processes, and most </w:t>
      </w:r>
      <w:r w:rsidRPr="003323FD">
        <w:rPr>
          <w:rFonts w:ascii="Times New Roman" w:eastAsia="Times New Roman" w:hAnsi="Times New Roman"/>
          <w:color w:val="auto"/>
          <w:sz w:val="28"/>
          <w:szCs w:val="28"/>
          <w:lang w:val="en-US" w:eastAsia="en-GB"/>
        </w:rPr>
        <w:t>service providers</w:t>
      </w:r>
      <w:r w:rsidRPr="003323FD">
        <w:rPr>
          <w:rFonts w:ascii="Times New Roman" w:eastAsia="Times New Roman" w:hAnsi="Times New Roman"/>
          <w:color w:val="auto"/>
          <w:sz w:val="28"/>
          <w:szCs w:val="28"/>
          <w:lang w:eastAsia="en-GB"/>
        </w:rPr>
        <w:t xml:space="preserve"> employ more than one. In part, the options that will be available to operators are shaped by their existing relationships with stakeholders like </w:t>
      </w:r>
      <w:r w:rsidRPr="003323FD">
        <w:rPr>
          <w:rFonts w:ascii="Times New Roman" w:eastAsia="Times New Roman" w:hAnsi="Times New Roman"/>
          <w:color w:val="auto"/>
          <w:sz w:val="28"/>
          <w:szCs w:val="28"/>
          <w:lang w:val="en-US" w:eastAsia="en-GB"/>
        </w:rPr>
        <w:t>mobile money/ agent banking agents; Fast Moving Consumer Good (FMCG) companies with well-established networks</w:t>
      </w:r>
      <w:r w:rsidRPr="003323FD">
        <w:rPr>
          <w:rFonts w:ascii="Times New Roman" w:eastAsia="Times New Roman" w:hAnsi="Times New Roman"/>
          <w:color w:val="auto"/>
          <w:sz w:val="28"/>
          <w:szCs w:val="28"/>
          <w:lang w:eastAsia="en-GB"/>
        </w:rPr>
        <w:t xml:space="preserve"> – as well as the quality and extent of the banking infrastructure in their markets and the willingness of banks to play an enabling</w:t>
      </w:r>
      <w:r w:rsidRPr="003323FD">
        <w:rPr>
          <w:rFonts w:ascii="Times New Roman" w:eastAsia="Times New Roman" w:hAnsi="Times New Roman"/>
          <w:color w:val="auto"/>
          <w:sz w:val="28"/>
          <w:szCs w:val="28"/>
          <w:lang w:val="en-US" w:eastAsia="en-GB"/>
        </w:rPr>
        <w:t xml:space="preserve"> role</w:t>
      </w:r>
      <w:r w:rsidRPr="003323FD">
        <w:rPr>
          <w:rFonts w:ascii="Times New Roman" w:eastAsia="Times New Roman" w:hAnsi="Times New Roman"/>
          <w:color w:val="auto"/>
          <w:sz w:val="28"/>
          <w:szCs w:val="28"/>
          <w:lang w:eastAsia="en-GB"/>
        </w:rPr>
        <w:t>. All of these mechanisms have a cost, whether explicit (</w:t>
      </w:r>
      <w:r w:rsidRPr="003323FD">
        <w:rPr>
          <w:rFonts w:ascii="Times New Roman" w:eastAsia="Times New Roman" w:hAnsi="Times New Roman"/>
          <w:color w:val="auto"/>
          <w:sz w:val="28"/>
          <w:szCs w:val="28"/>
          <w:lang w:val="en-US" w:eastAsia="en-GB"/>
        </w:rPr>
        <w:t>service</w:t>
      </w:r>
      <w:r w:rsidRPr="003323FD">
        <w:rPr>
          <w:rFonts w:ascii="Times New Roman" w:eastAsia="Times New Roman" w:hAnsi="Times New Roman"/>
          <w:color w:val="auto"/>
          <w:sz w:val="28"/>
          <w:szCs w:val="28"/>
          <w:lang w:eastAsia="en-GB"/>
        </w:rPr>
        <w:t xml:space="preserve"> fees) or implicit (time, capacity at company-owned stores, etc.), and whichever entity assumes these costs will need to be compensated for them – whether it is the </w:t>
      </w:r>
      <w:r w:rsidRPr="003323FD">
        <w:rPr>
          <w:rFonts w:ascii="Times New Roman" w:eastAsia="Times New Roman" w:hAnsi="Times New Roman"/>
          <w:color w:val="auto"/>
          <w:sz w:val="28"/>
          <w:szCs w:val="28"/>
          <w:lang w:val="en-US" w:eastAsia="en-GB"/>
        </w:rPr>
        <w:t>financial service provider</w:t>
      </w:r>
      <w:r w:rsidRPr="003323FD">
        <w:rPr>
          <w:rFonts w:ascii="Times New Roman" w:eastAsia="Times New Roman" w:hAnsi="Times New Roman"/>
          <w:color w:val="auto"/>
          <w:sz w:val="28"/>
          <w:szCs w:val="28"/>
          <w:lang w:eastAsia="en-GB"/>
        </w:rPr>
        <w:t xml:space="preserve">, the agent, or an intermediary. </w:t>
      </w:r>
    </w:p>
    <w:p w:rsidR="00626B48" w:rsidRPr="003323FD" w:rsidRDefault="00626B48" w:rsidP="003323FD">
      <w:pPr>
        <w:spacing w:before="0" w:after="0" w:line="276" w:lineRule="auto"/>
        <w:rPr>
          <w:rFonts w:ascii="Times New Roman" w:eastAsia="Calibri" w:hAnsi="Times New Roman"/>
          <w:color w:val="auto"/>
          <w:sz w:val="28"/>
          <w:szCs w:val="28"/>
        </w:rPr>
      </w:pPr>
    </w:p>
    <w:p w:rsidR="00626B48" w:rsidRPr="003323FD" w:rsidRDefault="00626B48" w:rsidP="003323FD">
      <w:pPr>
        <w:spacing w:before="0" w:after="0" w:line="276" w:lineRule="auto"/>
        <w:rPr>
          <w:rFonts w:ascii="Times New Roman" w:eastAsia="Times New Roman" w:hAnsi="Times New Roman"/>
          <w:sz w:val="28"/>
          <w:szCs w:val="28"/>
          <w:lang w:eastAsia="en-GB"/>
        </w:rPr>
      </w:pPr>
      <w:r w:rsidRPr="003323FD">
        <w:rPr>
          <w:rFonts w:ascii="Times New Roman" w:eastAsia="Times New Roman" w:hAnsi="Times New Roman"/>
          <w:sz w:val="28"/>
          <w:szCs w:val="28"/>
          <w:lang w:eastAsia="en-GB"/>
        </w:rPr>
        <w:t>Finally, solid agent liquidity management is essential to ensure good customer experience and therefore usage of services. It is not sufficient for Financial Service Providers to only enforce initial capital requirements on agents and to provide a network of rebalancing points. They also need to provide agents with training, tools and information they can use to predict and monitor liquidity, and have teams (own staff, super agents, master agents, aggregators) keeping an eye on the liquidity management of agents. Fintech and her partners must take time to understand each market and apply the most suitable liquidity management solution or a combination of the tested and tried approaches.</w:t>
      </w:r>
    </w:p>
    <w:p w:rsidR="00D9435A" w:rsidRDefault="00D9435A" w:rsidP="00D9435A">
      <w:pPr>
        <w:keepNext/>
        <w:spacing w:before="0" w:after="0" w:line="240" w:lineRule="auto"/>
        <w:outlineLvl w:val="2"/>
        <w:rPr>
          <w:rFonts w:ascii="Times New Roman" w:hAnsi="Times New Roman"/>
          <w:b/>
          <w:bCs/>
          <w:sz w:val="28"/>
          <w:szCs w:val="28"/>
          <w:lang w:val="en-US"/>
        </w:rPr>
      </w:pPr>
    </w:p>
    <w:p w:rsidR="00D9435A" w:rsidRDefault="00D9435A" w:rsidP="003323FD">
      <w:pPr>
        <w:keepNext/>
        <w:spacing w:before="0" w:after="0" w:line="240" w:lineRule="auto"/>
        <w:outlineLvl w:val="2"/>
        <w:rPr>
          <w:rFonts w:ascii="Times New Roman" w:hAnsi="Times New Roman"/>
          <w:b/>
          <w:bCs/>
          <w:sz w:val="28"/>
          <w:szCs w:val="28"/>
          <w:lang w:val="en-US"/>
        </w:rPr>
      </w:pPr>
    </w:p>
    <w:p w:rsidR="00D9435A" w:rsidRPr="00DA6072" w:rsidRDefault="00D9435A" w:rsidP="003323FD">
      <w:pPr>
        <w:keepNext/>
        <w:spacing w:before="0" w:after="0" w:line="240" w:lineRule="auto"/>
        <w:outlineLvl w:val="2"/>
        <w:rPr>
          <w:rFonts w:ascii="Times New Roman" w:hAnsi="Times New Roman"/>
          <w:b/>
          <w:bCs/>
          <w:sz w:val="28"/>
          <w:szCs w:val="28"/>
          <w:lang w:val="en-US"/>
        </w:rPr>
      </w:pPr>
    </w:p>
    <w:p w:rsidR="00A31897" w:rsidRPr="00A31897" w:rsidRDefault="00A31897" w:rsidP="007D0678">
      <w:pPr>
        <w:pStyle w:val="Heading2"/>
      </w:pPr>
      <w:bookmarkStart w:id="28" w:name="_Toc79149034"/>
      <w:bookmarkEnd w:id="0"/>
      <w:r w:rsidRPr="00A31897">
        <w:t>Anti-Money Laundering</w:t>
      </w:r>
      <w:bookmarkEnd w:id="28"/>
      <w:r w:rsidRPr="00A31897">
        <w:t xml:space="preserve"> </w:t>
      </w:r>
    </w:p>
    <w:p w:rsidR="00A31897" w:rsidRPr="00A31897" w:rsidRDefault="00FD347C" w:rsidP="007D0678">
      <w:pPr>
        <w:pStyle w:val="Heading2"/>
      </w:pPr>
      <w:r>
        <w:t>Reconciliation</w:t>
      </w:r>
    </w:p>
    <w:p w:rsidR="00AF7B69" w:rsidRDefault="00A31897" w:rsidP="00F46868">
      <w:pPr>
        <w:pStyle w:val="Heading1"/>
        <w:spacing w:line="276" w:lineRule="auto"/>
        <w:rPr>
          <w:sz w:val="48"/>
          <w:szCs w:val="36"/>
        </w:rPr>
      </w:pPr>
      <w:bookmarkStart w:id="29" w:name="_Toc79149036"/>
      <w:r w:rsidRPr="00A31897">
        <w:rPr>
          <w:sz w:val="48"/>
          <w:szCs w:val="36"/>
        </w:rPr>
        <w:t>Conclusion</w:t>
      </w:r>
      <w:bookmarkEnd w:id="29"/>
    </w:p>
    <w:p w:rsidR="00A31897" w:rsidRPr="005939FC" w:rsidRDefault="00A31897" w:rsidP="00F46868">
      <w:pPr>
        <w:pStyle w:val="Heading1"/>
        <w:spacing w:line="276" w:lineRule="auto"/>
      </w:pPr>
      <w:bookmarkStart w:id="30" w:name="_Toc36457581"/>
      <w:bookmarkStart w:id="31" w:name="_Toc67670557"/>
      <w:bookmarkStart w:id="32" w:name="_Toc79149037"/>
      <w:r w:rsidRPr="005939FC">
        <w:t>Appendices</w:t>
      </w:r>
      <w:bookmarkEnd w:id="30"/>
      <w:bookmarkEnd w:id="31"/>
      <w:bookmarkEnd w:id="32"/>
    </w:p>
    <w:p w:rsidR="00A31897" w:rsidRPr="00A31897" w:rsidRDefault="00A31897" w:rsidP="00F46868">
      <w:pPr>
        <w:pStyle w:val="Heading1"/>
        <w:spacing w:line="276" w:lineRule="auto"/>
      </w:pPr>
      <w:bookmarkStart w:id="33" w:name="_Toc79149038"/>
      <w:r>
        <w:t>References</w:t>
      </w:r>
      <w:bookmarkEnd w:id="33"/>
    </w:p>
    <w:sectPr w:rsidR="00A31897" w:rsidRPr="00A31897" w:rsidSect="00642463">
      <w:headerReference w:type="even" r:id="rId22"/>
      <w:headerReference w:type="default" r:id="rId23"/>
      <w:headerReference w:type="first" r:id="rId24"/>
      <w:pgSz w:w="16839" w:h="11907" w:orient="landscape" w:code="9"/>
      <w:pgMar w:top="1440" w:right="1440" w:bottom="1440" w:left="1440" w:header="709" w:footer="0" w:gutter="0"/>
      <w:cols w:space="70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42D" w:rsidRDefault="002D142D">
      <w:r>
        <w:separator/>
      </w:r>
    </w:p>
    <w:p w:rsidR="002D142D" w:rsidRDefault="002D142D"/>
  </w:endnote>
  <w:endnote w:type="continuationSeparator" w:id="0">
    <w:p w:rsidR="002D142D" w:rsidRDefault="002D142D">
      <w:r>
        <w:continuationSeparator/>
      </w:r>
    </w:p>
    <w:p w:rsidR="002D142D" w:rsidRDefault="002D142D"/>
  </w:endnote>
  <w:endnote w:type="continuationNotice" w:id="1">
    <w:p w:rsidR="002D142D" w:rsidRDefault="002D142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Times New Roman Bold">
    <w:altName w:val="Times New Roman"/>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tone Serif">
    <w:altName w:val="Arial Narrow"/>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OXWDQE+Frutiger-Light">
    <w:altName w:val="Calibri"/>
    <w:panose1 w:val="00000000000000000000"/>
    <w:charset w:val="00"/>
    <w:family w:val="swiss"/>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utigerNextPro-Light">
    <w:altName w:val="Times New Roman"/>
    <w:panose1 w:val="00000000000000000000"/>
    <w:charset w:val="4D"/>
    <w:family w:val="auto"/>
    <w:notTrueType/>
    <w:pitch w:val="default"/>
    <w:sig w:usb0="00000003" w:usb1="00000000" w:usb2="00000000" w:usb3="00000000" w:csb0="00000001" w:csb1="00000000"/>
  </w:font>
  <w:font w:name="+mn-ea">
    <w:panose1 w:val="00000000000000000000"/>
    <w:charset w:val="00"/>
    <w:family w:val="roman"/>
    <w:notTrueType/>
    <w:pitch w:val="default"/>
  </w:font>
  <w:font w:name="Frutiger 45 Light">
    <w:altName w:val="Frutiger 45 Light"/>
    <w:panose1 w:val="00000000000000000000"/>
    <w:charset w:val="00"/>
    <w:family w:val="swiss"/>
    <w:notTrueType/>
    <w:pitch w:val="default"/>
    <w:sig w:usb0="00000003" w:usb1="00000000" w:usb2="00000000" w:usb3="00000000" w:csb0="00000001" w:csb1="00000000"/>
  </w:font>
  <w:font w:name="Garamond 3">
    <w:charset w:val="00"/>
    <w:family w:val="roman"/>
    <w:pitch w:val="variable"/>
    <w:sig w:usb0="00000003" w:usb1="00000000" w:usb2="00000000" w:usb3="00000000" w:csb0="00000001" w:csb1="00000000"/>
  </w:font>
  <w:font w:name="Frutiger Next Pro Light">
    <w:altName w:val="Frutiger Next Pro Light"/>
    <w:panose1 w:val="00000000000000000000"/>
    <w:charset w:val="00"/>
    <w:family w:val="swiss"/>
    <w:notTrueType/>
    <w:pitch w:val="default"/>
    <w:sig w:usb0="00000003" w:usb1="00000000" w:usb2="00000000" w:usb3="00000000" w:csb0="00000001" w:csb1="00000000"/>
  </w:font>
  <w:font w:name="Copperplate Gothic">
    <w:altName w:val="Copperplate Gothic"/>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1953584"/>
      <w:docPartObj>
        <w:docPartGallery w:val="Page Numbers (Bottom of Page)"/>
        <w:docPartUnique/>
      </w:docPartObj>
    </w:sdtPr>
    <w:sdtEndPr/>
    <w:sdtContent>
      <w:sdt>
        <w:sdtPr>
          <w:id w:val="-1781176911"/>
          <w:docPartObj>
            <w:docPartGallery w:val="Page Numbers (Top of Page)"/>
            <w:docPartUnique/>
          </w:docPartObj>
        </w:sdtPr>
        <w:sdtEndPr/>
        <w:sdtContent>
          <w:bookmarkStart w:id="6" w:name="DocumentMarkings3FooterEvenPages" w:displacedByCustomXml="prev"/>
          <w:p w:rsidR="00F04531" w:rsidRDefault="00F04531" w:rsidP="006F2B1D">
            <w:pPr>
              <w:pStyle w:val="Footer"/>
              <w:jc w:val="center"/>
              <w:rPr>
                <w:rFonts w:cs="Arial"/>
                <w:b w:val="0"/>
                <w:sz w:val="20"/>
              </w:rPr>
            </w:pPr>
            <w:r w:rsidRPr="00CD0995">
              <w:rPr>
                <w:rFonts w:cs="Arial"/>
                <w:b w:val="0"/>
                <w:sz w:val="20"/>
              </w:rPr>
              <w:t>This document has been classified as</w:t>
            </w:r>
            <w:r w:rsidRPr="00CD0995">
              <w:rPr>
                <w:rFonts w:ascii="Garamond" w:hAnsi="Garamond" w:cs="Arial"/>
                <w:sz w:val="17"/>
              </w:rPr>
              <w:t> </w:t>
            </w:r>
            <w:r w:rsidRPr="00CD0995">
              <w:rPr>
                <w:rFonts w:cs="Arial"/>
                <w:color w:val="3333FF"/>
                <w:sz w:val="20"/>
              </w:rPr>
              <w:t>CONFIDENTIAL</w:t>
            </w:r>
            <w:r w:rsidRPr="00CD0995">
              <w:rPr>
                <w:rFonts w:ascii="Garamond" w:hAnsi="Garamond" w:cs="Arial"/>
                <w:color w:val="006600"/>
                <w:sz w:val="17"/>
              </w:rPr>
              <w:t xml:space="preserve"> </w:t>
            </w:r>
            <w:r w:rsidRPr="00CD0995">
              <w:rPr>
                <w:rFonts w:cs="Arial"/>
                <w:b w:val="0"/>
                <w:sz w:val="20"/>
              </w:rPr>
              <w:t xml:space="preserve">by </w:t>
            </w:r>
            <w:hyperlink r:id="rId1" w:history="1">
              <w:r w:rsidRPr="00B774CF">
                <w:rPr>
                  <w:rStyle w:val="Hyperlink"/>
                  <w:rFonts w:cs="Arial"/>
                  <w:b w:val="0"/>
                  <w:sz w:val="20"/>
                </w:rPr>
                <w:t>Fintech Group</w:t>
              </w:r>
            </w:hyperlink>
          </w:p>
          <w:bookmarkEnd w:id="6"/>
          <w:p w:rsidR="00F04531" w:rsidRDefault="00F04531">
            <w:pPr>
              <w:pStyle w:val="Footer"/>
              <w:jc w:val="center"/>
            </w:pPr>
          </w:p>
          <w:p w:rsidR="00F04531" w:rsidRDefault="00F04531">
            <w:pPr>
              <w:pStyle w:val="Footer"/>
              <w:jc w:val="center"/>
            </w:pPr>
            <w:r>
              <w:t xml:space="preserve">Page </w:t>
            </w:r>
            <w:r>
              <w:rPr>
                <w:b w:val="0"/>
                <w:bCs/>
                <w:sz w:val="24"/>
                <w:szCs w:val="24"/>
              </w:rPr>
              <w:fldChar w:fldCharType="begin"/>
            </w:r>
            <w:r>
              <w:rPr>
                <w:bCs/>
              </w:rPr>
              <w:instrText xml:space="preserve"> PAGE </w:instrText>
            </w:r>
            <w:r>
              <w:rPr>
                <w:b w:val="0"/>
                <w:bCs/>
                <w:sz w:val="24"/>
                <w:szCs w:val="24"/>
              </w:rPr>
              <w:fldChar w:fldCharType="separate"/>
            </w:r>
            <w:r w:rsidR="00437E50">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sidR="00437E50">
              <w:rPr>
                <w:bCs/>
                <w:noProof/>
              </w:rPr>
              <w:t>4</w:t>
            </w:r>
            <w:r>
              <w:rPr>
                <w:b w:val="0"/>
                <w:bCs/>
                <w:sz w:val="24"/>
                <w:szCs w:val="24"/>
              </w:rPr>
              <w:fldChar w:fldCharType="end"/>
            </w:r>
          </w:p>
        </w:sdtContent>
      </w:sdt>
    </w:sdtContent>
  </w:sdt>
  <w:p w:rsidR="00F04531" w:rsidRDefault="00F04531" w:rsidP="00AC2AB4">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4256466"/>
      <w:docPartObj>
        <w:docPartGallery w:val="Page Numbers (Bottom of Page)"/>
        <w:docPartUnique/>
      </w:docPartObj>
    </w:sdtPr>
    <w:sdtEndPr/>
    <w:sdtContent>
      <w:sdt>
        <w:sdtPr>
          <w:id w:val="-1425648191"/>
          <w:docPartObj>
            <w:docPartGallery w:val="Page Numbers (Top of Page)"/>
            <w:docPartUnique/>
          </w:docPartObj>
        </w:sdtPr>
        <w:sdtEndPr/>
        <w:sdtContent>
          <w:p w:rsidR="00F04531" w:rsidRDefault="00F04531" w:rsidP="00C26B71">
            <w:pPr>
              <w:pStyle w:val="Footer"/>
              <w:jc w:val="right"/>
            </w:pPr>
          </w:p>
          <w:p w:rsidR="00F04531" w:rsidRDefault="00F04531" w:rsidP="00C26B71">
            <w:pPr>
              <w:pStyle w:val="Footer"/>
              <w:jc w:val="center"/>
              <w:rPr>
                <w:b w:val="0"/>
                <w:bCs/>
                <w:sz w:val="24"/>
                <w:szCs w:val="24"/>
              </w:rPr>
            </w:pPr>
            <w:r>
              <w:t xml:space="preserve">Page </w:t>
            </w:r>
            <w:r>
              <w:rPr>
                <w:b w:val="0"/>
                <w:bCs/>
                <w:sz w:val="24"/>
                <w:szCs w:val="24"/>
              </w:rPr>
              <w:fldChar w:fldCharType="begin"/>
            </w:r>
            <w:r>
              <w:rPr>
                <w:bCs/>
              </w:rPr>
              <w:instrText xml:space="preserve"> PAGE </w:instrText>
            </w:r>
            <w:r>
              <w:rPr>
                <w:b w:val="0"/>
                <w:bCs/>
                <w:sz w:val="24"/>
                <w:szCs w:val="24"/>
              </w:rPr>
              <w:fldChar w:fldCharType="separate"/>
            </w:r>
            <w:r w:rsidR="00437E50">
              <w:rPr>
                <w:bCs/>
                <w:noProof/>
              </w:rPr>
              <w:t>1</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sidR="00437E50">
              <w:rPr>
                <w:bCs/>
                <w:noProof/>
              </w:rPr>
              <w:t>4</w:t>
            </w:r>
            <w:r>
              <w:rPr>
                <w:b w:val="0"/>
                <w:bCs/>
                <w:sz w:val="24"/>
                <w:szCs w:val="24"/>
              </w:rPr>
              <w:fldChar w:fldCharType="end"/>
            </w:r>
          </w:p>
          <w:p w:rsidR="00F04531" w:rsidRDefault="002D142D">
            <w:pPr>
              <w:pStyle w:val="Footer"/>
              <w:jc w:val="center"/>
            </w:pPr>
          </w:p>
        </w:sdtContent>
      </w:sdt>
    </w:sdtContent>
  </w:sdt>
  <w:p w:rsidR="00F04531" w:rsidRDefault="00F04531" w:rsidP="00AC2AB4">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42D" w:rsidRDefault="002D142D">
      <w:r>
        <w:separator/>
      </w:r>
    </w:p>
    <w:p w:rsidR="002D142D" w:rsidRDefault="002D142D"/>
  </w:footnote>
  <w:footnote w:type="continuationSeparator" w:id="0">
    <w:p w:rsidR="002D142D" w:rsidRDefault="002D142D">
      <w:r>
        <w:continuationSeparator/>
      </w:r>
    </w:p>
    <w:p w:rsidR="002D142D" w:rsidRDefault="002D142D"/>
  </w:footnote>
  <w:footnote w:type="continuationNotice" w:id="1">
    <w:p w:rsidR="002D142D" w:rsidRDefault="002D142D">
      <w:pPr>
        <w:spacing w:before="0"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531" w:rsidRDefault="00F04531" w:rsidP="00C316E6">
    <w:pPr>
      <w:tabs>
        <w:tab w:val="left" w:pos="7230"/>
      </w:tabs>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531" w:rsidRDefault="00F04531" w:rsidP="009D28A4">
    <w:pPr>
      <w:spacing w:before="0" w:after="160" w:line="259" w:lineRule="auto"/>
    </w:pPr>
    <w:r>
      <w:rPr>
        <w:noProof/>
        <w:lang w:val="en-US"/>
      </w:rPr>
      <w:drawing>
        <wp:inline distT="0" distB="0" distL="0" distR="0" wp14:anchorId="69ED1453" wp14:editId="137CE82F">
          <wp:extent cx="1590675" cy="619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0675" cy="619125"/>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531" w:rsidRDefault="00F04531">
    <w:pPr>
      <w:pStyle w:val="Header"/>
    </w:pPr>
    <w:r>
      <w:rPr>
        <w:noProof/>
        <w:lang w:val="en-US"/>
      </w:rPr>
      <mc:AlternateContent>
        <mc:Choice Requires="wps">
          <w:drawing>
            <wp:anchor distT="0" distB="0" distL="114300" distR="114300" simplePos="0" relativeHeight="251656704" behindDoc="1" locked="0" layoutInCell="0" allowOverlap="1" wp14:anchorId="193C60C9" wp14:editId="3C59B019">
              <wp:simplePos x="0" y="0"/>
              <wp:positionH relativeFrom="margin">
                <wp:align>center</wp:align>
              </wp:positionH>
              <wp:positionV relativeFrom="margin">
                <wp:align>center</wp:align>
              </wp:positionV>
              <wp:extent cx="6043295" cy="2417445"/>
              <wp:effectExtent l="0" t="1638300" r="0" b="132588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043295" cy="24174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F04531" w:rsidRDefault="00F04531" w:rsidP="00CB213E">
                          <w:pPr>
                            <w:pStyle w:val="NormalWeb"/>
                            <w:jc w:val="center"/>
                          </w:pPr>
                          <w:r>
                            <w:rPr>
                              <w:rFonts w:ascii="Arial" w:hAnsi="Arial" w:cs="Arial"/>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3C60C9" id="_x0000_t202" coordsize="21600,21600" o:spt="202" path="m,l,21600r21600,l21600,xe">
              <v:stroke joinstyle="miter"/>
              <v:path gradientshapeok="t" o:connecttype="rect"/>
            </v:shapetype>
            <v:shape id="Text Box 8" o:spid="_x0000_s1029" type="#_x0000_t202" style="position:absolute;margin-left:0;margin-top:0;width:475.85pt;height:190.35pt;rotation:-45;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" o:allowincell="f" filled="f" stroked="f">
              <v:stroke joinstyle="round"/>
              <o:lock v:ext="edit" shapetype="t"/>
              <v:textbox style="mso-fit-shape-to-text:t">
                <w:txbxContent>
                  <w:p w:rsidR="00F04531" w:rsidRDefault="00F04531" w:rsidP="00CB213E">
                    <w:pPr>
                      <w:pStyle w:val="NormalWeb"/>
                      <w:jc w:val="center"/>
                    </w:pPr>
                    <w:r>
                      <w:rPr>
                        <w:rFonts w:ascii="Arial" w:hAnsi="Arial" w:cs="Arial"/>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531" w:rsidRPr="00C316E6" w:rsidRDefault="00F04531" w:rsidP="00C316E6">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4531" w:rsidRDefault="00F04531">
    <w:pPr>
      <w:pStyle w:val="Header"/>
    </w:pPr>
    <w:r>
      <w:rPr>
        <w:noProof/>
        <w:lang w:val="en-US"/>
      </w:rPr>
      <mc:AlternateContent>
        <mc:Choice Requires="wps">
          <w:drawing>
            <wp:anchor distT="0" distB="0" distL="114300" distR="114300" simplePos="0" relativeHeight="251655680" behindDoc="1" locked="0" layoutInCell="0" allowOverlap="1" wp14:anchorId="57C587F2" wp14:editId="4FFD3916">
              <wp:simplePos x="0" y="0"/>
              <wp:positionH relativeFrom="margin">
                <wp:align>center</wp:align>
              </wp:positionH>
              <wp:positionV relativeFrom="margin">
                <wp:align>center</wp:align>
              </wp:positionV>
              <wp:extent cx="6043295" cy="2417445"/>
              <wp:effectExtent l="0" t="1638300" r="0" b="132588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043295" cy="24174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F04531" w:rsidRDefault="00F04531" w:rsidP="00CB213E">
                          <w:pPr>
                            <w:pStyle w:val="NormalWeb"/>
                            <w:jc w:val="center"/>
                          </w:pPr>
                          <w:r>
                            <w:rPr>
                              <w:rFonts w:ascii="Arial" w:hAnsi="Arial" w:cs="Arial"/>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7C587F2" id="_x0000_t202" coordsize="21600,21600" o:spt="202" path="m,l,21600r21600,l21600,xe">
              <v:stroke joinstyle="miter"/>
              <v:path gradientshapeok="t" o:connecttype="rect"/>
            </v:shapetype>
            <v:shape id="Text Box 7" o:spid="_x0000_s1030" type="#_x0000_t202" style="position:absolute;margin-left:0;margin-top:0;width:475.85pt;height:190.35pt;rotation:-45;z-index:-2516608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" o:allowincell="f" filled="f" stroked="f">
              <v:stroke joinstyle="round"/>
              <o:lock v:ext="edit" shapetype="t"/>
              <v:textbox style="mso-fit-shape-to-text:t">
                <w:txbxContent>
                  <w:p w:rsidR="00F04531" w:rsidRDefault="00F04531" w:rsidP="00CB213E">
                    <w:pPr>
                      <w:pStyle w:val="NormalWeb"/>
                      <w:jc w:val="center"/>
                    </w:pPr>
                    <w:r>
                      <w:rPr>
                        <w:rFonts w:ascii="Arial" w:hAnsi="Arial" w:cs="Arial"/>
                        <w:color w:val="C0C0C0"/>
                        <w:sz w:val="2"/>
                        <w:szCs w:val="2"/>
                        <w14:textFill>
                          <w14:solidFill>
                            <w14:srgbClr w14:val="C0C0C0">
                              <w14:alpha w14:val="50000"/>
                            </w14:srgbClr>
                          </w14:solidFill>
                        </w14:textFill>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36089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188D52"/>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13885CE"/>
    <w:lvl w:ilvl="0">
      <w:start w:val="1"/>
      <w:numFmt w:val="bullet"/>
      <w:pStyle w:val="Bulletlevel2"/>
      <w:lvlText w:val=""/>
      <w:lvlJc w:val="left"/>
      <w:pPr>
        <w:tabs>
          <w:tab w:val="num" w:pos="567"/>
        </w:tabs>
        <w:ind w:left="567" w:hanging="283"/>
      </w:pPr>
      <w:rPr>
        <w:rFonts w:ascii="Symbol" w:hAnsi="Symbol" w:hint="default"/>
      </w:rPr>
    </w:lvl>
  </w:abstractNum>
  <w:abstractNum w:abstractNumId="8" w15:restartNumberingAfterBreak="0">
    <w:nsid w:val="033830E2"/>
    <w:multiLevelType w:val="hybridMultilevel"/>
    <w:tmpl w:val="7C847ACA"/>
    <w:lvl w:ilvl="0" w:tplc="F5C08A5A">
      <w:start w:val="1"/>
      <w:numFmt w:val="bullet"/>
      <w:pStyle w:val="Bullet2"/>
      <w:lvlText w:val="o"/>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80A16D4"/>
    <w:multiLevelType w:val="multilevel"/>
    <w:tmpl w:val="02364D62"/>
    <w:numStyleLink w:val="List1"/>
  </w:abstractNum>
  <w:abstractNum w:abstractNumId="10" w15:restartNumberingAfterBreak="0">
    <w:nsid w:val="0ABC110F"/>
    <w:multiLevelType w:val="hybridMultilevel"/>
    <w:tmpl w:val="8E0278CE"/>
    <w:lvl w:ilvl="0" w:tplc="E3D86D66">
      <w:start w:val="1"/>
      <w:numFmt w:val="upperRoman"/>
      <w:lvlText w:val="%1."/>
      <w:lvlJc w:val="right"/>
      <w:pPr>
        <w:ind w:left="720" w:hanging="360"/>
      </w:pPr>
      <w:rPr>
        <w:rFonts w:hint="default"/>
        <w:sz w:val="28"/>
        <w:szCs w:val="28"/>
      </w:rPr>
    </w:lvl>
    <w:lvl w:ilvl="1" w:tplc="414C751C" w:tentative="1">
      <w:start w:val="1"/>
      <w:numFmt w:val="bullet"/>
      <w:lvlText w:val="•"/>
      <w:lvlJc w:val="left"/>
      <w:pPr>
        <w:tabs>
          <w:tab w:val="num" w:pos="1440"/>
        </w:tabs>
        <w:ind w:left="1440" w:hanging="360"/>
      </w:pPr>
      <w:rPr>
        <w:rFonts w:ascii="Arial" w:hAnsi="Arial" w:hint="default"/>
      </w:rPr>
    </w:lvl>
    <w:lvl w:ilvl="2" w:tplc="408CD0D8" w:tentative="1">
      <w:start w:val="1"/>
      <w:numFmt w:val="bullet"/>
      <w:lvlText w:val="•"/>
      <w:lvlJc w:val="left"/>
      <w:pPr>
        <w:tabs>
          <w:tab w:val="num" w:pos="2160"/>
        </w:tabs>
        <w:ind w:left="2160" w:hanging="360"/>
      </w:pPr>
      <w:rPr>
        <w:rFonts w:ascii="Arial" w:hAnsi="Arial" w:hint="default"/>
      </w:rPr>
    </w:lvl>
    <w:lvl w:ilvl="3" w:tplc="A03E18B4" w:tentative="1">
      <w:start w:val="1"/>
      <w:numFmt w:val="bullet"/>
      <w:lvlText w:val="•"/>
      <w:lvlJc w:val="left"/>
      <w:pPr>
        <w:tabs>
          <w:tab w:val="num" w:pos="2880"/>
        </w:tabs>
        <w:ind w:left="2880" w:hanging="360"/>
      </w:pPr>
      <w:rPr>
        <w:rFonts w:ascii="Arial" w:hAnsi="Arial" w:hint="default"/>
      </w:rPr>
    </w:lvl>
    <w:lvl w:ilvl="4" w:tplc="069E5D6A" w:tentative="1">
      <w:start w:val="1"/>
      <w:numFmt w:val="bullet"/>
      <w:lvlText w:val="•"/>
      <w:lvlJc w:val="left"/>
      <w:pPr>
        <w:tabs>
          <w:tab w:val="num" w:pos="3600"/>
        </w:tabs>
        <w:ind w:left="3600" w:hanging="360"/>
      </w:pPr>
      <w:rPr>
        <w:rFonts w:ascii="Arial" w:hAnsi="Arial" w:hint="default"/>
      </w:rPr>
    </w:lvl>
    <w:lvl w:ilvl="5" w:tplc="448C460E" w:tentative="1">
      <w:start w:val="1"/>
      <w:numFmt w:val="bullet"/>
      <w:lvlText w:val="•"/>
      <w:lvlJc w:val="left"/>
      <w:pPr>
        <w:tabs>
          <w:tab w:val="num" w:pos="4320"/>
        </w:tabs>
        <w:ind w:left="4320" w:hanging="360"/>
      </w:pPr>
      <w:rPr>
        <w:rFonts w:ascii="Arial" w:hAnsi="Arial" w:hint="default"/>
      </w:rPr>
    </w:lvl>
    <w:lvl w:ilvl="6" w:tplc="0AF6FDD8" w:tentative="1">
      <w:start w:val="1"/>
      <w:numFmt w:val="bullet"/>
      <w:lvlText w:val="•"/>
      <w:lvlJc w:val="left"/>
      <w:pPr>
        <w:tabs>
          <w:tab w:val="num" w:pos="5040"/>
        </w:tabs>
        <w:ind w:left="5040" w:hanging="360"/>
      </w:pPr>
      <w:rPr>
        <w:rFonts w:ascii="Arial" w:hAnsi="Arial" w:hint="default"/>
      </w:rPr>
    </w:lvl>
    <w:lvl w:ilvl="7" w:tplc="D0225BE0" w:tentative="1">
      <w:start w:val="1"/>
      <w:numFmt w:val="bullet"/>
      <w:lvlText w:val="•"/>
      <w:lvlJc w:val="left"/>
      <w:pPr>
        <w:tabs>
          <w:tab w:val="num" w:pos="5760"/>
        </w:tabs>
        <w:ind w:left="5760" w:hanging="360"/>
      </w:pPr>
      <w:rPr>
        <w:rFonts w:ascii="Arial" w:hAnsi="Arial" w:hint="default"/>
      </w:rPr>
    </w:lvl>
    <w:lvl w:ilvl="8" w:tplc="0464C90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00F348A"/>
    <w:multiLevelType w:val="hybridMultilevel"/>
    <w:tmpl w:val="977AC49C"/>
    <w:lvl w:ilvl="0" w:tplc="2436A0A2">
      <w:start w:val="1"/>
      <w:numFmt w:val="decimal"/>
      <w:lvlText w:val="%1."/>
      <w:lvlJc w:val="left"/>
      <w:pPr>
        <w:ind w:left="720" w:hanging="360"/>
      </w:pPr>
      <w:rPr>
        <w:rFonts w:ascii="Times New Roman" w:hAnsi="Times New Roman" w:cs="Times New Roman" w:hint="default"/>
        <w:b w:val="0"/>
        <w:bCs w:val="0"/>
        <w:i w:val="0"/>
        <w:iCs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E4222E"/>
    <w:multiLevelType w:val="hybridMultilevel"/>
    <w:tmpl w:val="F06CE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701F15"/>
    <w:multiLevelType w:val="multilevel"/>
    <w:tmpl w:val="008C5ADE"/>
    <w:styleLink w:val="Style3"/>
    <w:lvl w:ilvl="0">
      <w:start w:val="1"/>
      <w:numFmt w:val="none"/>
      <w:pStyle w:val="FigureCaption"/>
      <w:suff w:val="space"/>
      <w:lvlText w:val="Figure 1:"/>
      <w:lvlJc w:val="center"/>
      <w:pPr>
        <w:ind w:left="7578"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7F41A28"/>
    <w:multiLevelType w:val="hybridMultilevel"/>
    <w:tmpl w:val="6BDA1D1E"/>
    <w:lvl w:ilvl="0" w:tplc="5AE09926">
      <w:start w:val="1"/>
      <w:numFmt w:val="bullet"/>
      <w:pStyle w:val="Bullet1new"/>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BC38B9"/>
    <w:multiLevelType w:val="hybridMultilevel"/>
    <w:tmpl w:val="7DAA7092"/>
    <w:lvl w:ilvl="0" w:tplc="40B83B4C">
      <w:start w:val="1"/>
      <w:numFmt w:val="decimal"/>
      <w:pStyle w:val="APagehead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9F6091"/>
    <w:multiLevelType w:val="hybridMultilevel"/>
    <w:tmpl w:val="3CCE295A"/>
    <w:lvl w:ilvl="0" w:tplc="CC848778">
      <w:start w:val="1"/>
      <w:numFmt w:val="bullet"/>
      <w:pStyle w:val="TableContent1"/>
      <w:lvlText w:val=""/>
      <w:lvlJc w:val="left"/>
      <w:pPr>
        <w:ind w:left="360" w:hanging="360"/>
      </w:pPr>
      <w:rPr>
        <w:rFonts w:ascii="Symbol" w:hAnsi="Symbol" w:hint="default"/>
        <w:color w:val="auto"/>
        <w:sz w:val="18"/>
        <w:szCs w:val="1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E80D51"/>
    <w:multiLevelType w:val="hybridMultilevel"/>
    <w:tmpl w:val="38E2B9CC"/>
    <w:lvl w:ilvl="0" w:tplc="F03A8EA2">
      <w:start w:val="1"/>
      <w:numFmt w:val="bullet"/>
      <w:pStyle w:val="BulletedTableText"/>
      <w:lvlText w:val=""/>
      <w:lvlJc w:val="left"/>
      <w:pPr>
        <w:ind w:left="720" w:hanging="360"/>
      </w:pPr>
      <w:rPr>
        <w:rFonts w:ascii="Wingdings" w:hAnsi="Wingdings" w:hint="default"/>
        <w:color w:val="002776" w:themeColor="text2"/>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F1335F"/>
    <w:multiLevelType w:val="hybridMultilevel"/>
    <w:tmpl w:val="DDC0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01061C"/>
    <w:multiLevelType w:val="hybridMultilevel"/>
    <w:tmpl w:val="8EAE0BF0"/>
    <w:lvl w:ilvl="0" w:tplc="3476F1FA">
      <w:start w:val="1"/>
      <w:numFmt w:val="bullet"/>
      <w:pStyle w:val="Bullet3Last"/>
      <w:lvlText w:val="-"/>
      <w:lvlJc w:val="left"/>
      <w:pPr>
        <w:ind w:left="108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37032F5"/>
    <w:multiLevelType w:val="multilevel"/>
    <w:tmpl w:val="6722E458"/>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6B443F"/>
    <w:multiLevelType w:val="multilevel"/>
    <w:tmpl w:val="9B5A65DA"/>
    <w:styleLink w:val="Deloitte"/>
    <w:lvl w:ilvl="0">
      <w:start w:val="1"/>
      <w:numFmt w:val="decimal"/>
      <w:pStyle w:val="Heading1"/>
      <w:lvlText w:val="%1"/>
      <w:lvlJc w:val="left"/>
      <w:pPr>
        <w:tabs>
          <w:tab w:val="num" w:pos="720"/>
        </w:tabs>
        <w:ind w:left="720" w:hanging="720"/>
      </w:pPr>
      <w:rPr>
        <w:rFonts w:ascii="Times New Roman" w:hAnsi="Times New Roman" w:hint="default"/>
        <w:color w:val="002776"/>
        <w:sz w:val="60"/>
      </w:rPr>
    </w:lvl>
    <w:lvl w:ilvl="1">
      <w:start w:val="1"/>
      <w:numFmt w:val="decimal"/>
      <w:pStyle w:val="Heading2"/>
      <w:lvlText w:val="%1.%2"/>
      <w:lvlJc w:val="left"/>
      <w:pPr>
        <w:tabs>
          <w:tab w:val="num" w:pos="720"/>
        </w:tabs>
        <w:ind w:left="720" w:hanging="720"/>
      </w:pPr>
      <w:rPr>
        <w:rFonts w:ascii="Arial" w:hAnsi="Arial" w:hint="default"/>
        <w:i w:val="0"/>
        <w:sz w:val="24"/>
      </w:rPr>
    </w:lvl>
    <w:lvl w:ilvl="2">
      <w:start w:val="1"/>
      <w:numFmt w:val="decimal"/>
      <w:pStyle w:val="Heading3"/>
      <w:lvlText w:val="%1.%2.%3"/>
      <w:lvlJc w:val="left"/>
      <w:pPr>
        <w:tabs>
          <w:tab w:val="num" w:pos="720"/>
        </w:tabs>
        <w:ind w:left="720" w:hanging="720"/>
      </w:pPr>
      <w:rPr>
        <w:rFonts w:ascii="Arial" w:hAnsi="Arial" w:hint="default"/>
        <w:i w:val="0"/>
        <w:sz w:val="24"/>
      </w:rPr>
    </w:lvl>
    <w:lvl w:ilvl="3">
      <w:start w:val="1"/>
      <w:numFmt w:val="decimal"/>
      <w:pStyle w:val="Heading4"/>
      <w:lvlText w:val="%1.%2.%3.%4"/>
      <w:lvlJc w:val="left"/>
      <w:pPr>
        <w:tabs>
          <w:tab w:val="num" w:pos="864"/>
        </w:tabs>
        <w:ind w:left="864" w:hanging="864"/>
      </w:pPr>
      <w:rPr>
        <w:rFonts w:ascii="Arial" w:hAnsi="Arial" w:hint="default"/>
        <w:i w:val="0"/>
        <w:sz w:val="24"/>
      </w:rPr>
    </w:lvl>
    <w:lvl w:ilvl="4">
      <w:start w:val="1"/>
      <w:numFmt w:val="decimal"/>
      <w:pStyle w:val="Heading5"/>
      <w:lvlText w:val="%1.%2.%3.%4.%5"/>
      <w:lvlJc w:val="left"/>
      <w:pPr>
        <w:tabs>
          <w:tab w:val="num" w:pos="1008"/>
        </w:tabs>
        <w:ind w:left="1008" w:hanging="1008"/>
      </w:pPr>
      <w:rPr>
        <w:rFonts w:ascii="Arial" w:hAnsi="Arial" w:hint="default"/>
        <w:sz w:val="24"/>
      </w:rPr>
    </w:lvl>
    <w:lvl w:ilvl="5">
      <w:start w:val="1"/>
      <w:numFmt w:val="decimal"/>
      <w:pStyle w:val="Heading6"/>
      <w:lvlText w:val="%1.%2.%3.%4.%5.%6"/>
      <w:lvlJc w:val="left"/>
      <w:pPr>
        <w:tabs>
          <w:tab w:val="num" w:pos="1152"/>
        </w:tabs>
        <w:ind w:left="1152" w:hanging="1152"/>
      </w:pPr>
      <w:rPr>
        <w:rFonts w:ascii="Arial" w:hAnsi="Arial" w:hint="default"/>
        <w:b w:val="0"/>
        <w:i/>
        <w:sz w:val="24"/>
      </w:rPr>
    </w:lvl>
    <w:lvl w:ilvl="6">
      <w:start w:val="1"/>
      <w:numFmt w:val="decimal"/>
      <w:pStyle w:val="Heading7"/>
      <w:lvlText w:val="%1.%2.%3.%4.%5.%6.%7"/>
      <w:lvlJc w:val="left"/>
      <w:pPr>
        <w:tabs>
          <w:tab w:val="num" w:pos="1296"/>
        </w:tabs>
        <w:ind w:left="1296" w:hanging="1296"/>
      </w:pPr>
      <w:rPr>
        <w:rFonts w:ascii="Arial" w:hAnsi="Arial" w:hint="default"/>
        <w:b w:val="0"/>
        <w:i/>
        <w:sz w:val="24"/>
      </w:rPr>
    </w:lvl>
    <w:lvl w:ilvl="7">
      <w:start w:val="1"/>
      <w:numFmt w:val="decimal"/>
      <w:pStyle w:val="Heading8"/>
      <w:lvlText w:val="%1.%2.%3.%4.%5.%6.%7.%8"/>
      <w:lvlJc w:val="left"/>
      <w:pPr>
        <w:tabs>
          <w:tab w:val="num" w:pos="1440"/>
        </w:tabs>
        <w:ind w:left="1440" w:hanging="1440"/>
      </w:pPr>
      <w:rPr>
        <w:rFonts w:ascii="Arial" w:hAnsi="Arial" w:hint="default"/>
        <w:b w:val="0"/>
        <w:i/>
        <w:sz w:val="24"/>
      </w:rPr>
    </w:lvl>
    <w:lvl w:ilvl="8">
      <w:start w:val="1"/>
      <w:numFmt w:val="decimal"/>
      <w:pStyle w:val="Heading9"/>
      <w:lvlText w:val="%1.%2.%3.%4.%5.%6.%7.%8.%9"/>
      <w:lvlJc w:val="left"/>
      <w:pPr>
        <w:tabs>
          <w:tab w:val="num" w:pos="1584"/>
        </w:tabs>
        <w:ind w:left="1584" w:hanging="1584"/>
      </w:pPr>
      <w:rPr>
        <w:rFonts w:ascii="Arial" w:hAnsi="Arial" w:hint="default"/>
        <w:b w:val="0"/>
        <w:i/>
        <w:sz w:val="24"/>
      </w:rPr>
    </w:lvl>
  </w:abstractNum>
  <w:abstractNum w:abstractNumId="24" w15:restartNumberingAfterBreak="0">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213B36"/>
    <w:multiLevelType w:val="hybridMultilevel"/>
    <w:tmpl w:val="AF0E39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2B26185C"/>
    <w:multiLevelType w:val="hybridMultilevel"/>
    <w:tmpl w:val="2CD65CC8"/>
    <w:lvl w:ilvl="0" w:tplc="0E9E0C74">
      <w:start w:val="1"/>
      <w:numFmt w:val="none"/>
      <w:lvlText w:val="2.3.1"/>
      <w:lvlJc w:val="left"/>
      <w:pPr>
        <w:ind w:left="719" w:hanging="360"/>
      </w:pPr>
      <w:rPr>
        <w:rFonts w:hint="default"/>
        <w:b w:val="0"/>
      </w:rPr>
    </w:lvl>
    <w:lvl w:ilvl="1" w:tplc="08090019" w:tentative="1">
      <w:start w:val="1"/>
      <w:numFmt w:val="lowerLetter"/>
      <w:lvlText w:val="%2."/>
      <w:lvlJc w:val="left"/>
      <w:pPr>
        <w:ind w:left="1439" w:hanging="360"/>
      </w:pPr>
    </w:lvl>
    <w:lvl w:ilvl="2" w:tplc="0809001B" w:tentative="1">
      <w:start w:val="1"/>
      <w:numFmt w:val="lowerRoman"/>
      <w:lvlText w:val="%3."/>
      <w:lvlJc w:val="right"/>
      <w:pPr>
        <w:ind w:left="2159" w:hanging="180"/>
      </w:pPr>
    </w:lvl>
    <w:lvl w:ilvl="3" w:tplc="0809000F" w:tentative="1">
      <w:start w:val="1"/>
      <w:numFmt w:val="decimal"/>
      <w:lvlText w:val="%4."/>
      <w:lvlJc w:val="left"/>
      <w:pPr>
        <w:ind w:left="2879" w:hanging="360"/>
      </w:pPr>
    </w:lvl>
    <w:lvl w:ilvl="4" w:tplc="08090019" w:tentative="1">
      <w:start w:val="1"/>
      <w:numFmt w:val="lowerLetter"/>
      <w:lvlText w:val="%5."/>
      <w:lvlJc w:val="left"/>
      <w:pPr>
        <w:ind w:left="3599" w:hanging="360"/>
      </w:pPr>
    </w:lvl>
    <w:lvl w:ilvl="5" w:tplc="0809001B" w:tentative="1">
      <w:start w:val="1"/>
      <w:numFmt w:val="lowerRoman"/>
      <w:lvlText w:val="%6."/>
      <w:lvlJc w:val="right"/>
      <w:pPr>
        <w:ind w:left="4319" w:hanging="180"/>
      </w:pPr>
    </w:lvl>
    <w:lvl w:ilvl="6" w:tplc="0809000F" w:tentative="1">
      <w:start w:val="1"/>
      <w:numFmt w:val="decimal"/>
      <w:lvlText w:val="%7."/>
      <w:lvlJc w:val="left"/>
      <w:pPr>
        <w:ind w:left="5039" w:hanging="360"/>
      </w:pPr>
    </w:lvl>
    <w:lvl w:ilvl="7" w:tplc="08090019" w:tentative="1">
      <w:start w:val="1"/>
      <w:numFmt w:val="lowerLetter"/>
      <w:lvlText w:val="%8."/>
      <w:lvlJc w:val="left"/>
      <w:pPr>
        <w:ind w:left="5759" w:hanging="360"/>
      </w:pPr>
    </w:lvl>
    <w:lvl w:ilvl="8" w:tplc="0809001B" w:tentative="1">
      <w:start w:val="1"/>
      <w:numFmt w:val="lowerRoman"/>
      <w:lvlText w:val="%9."/>
      <w:lvlJc w:val="right"/>
      <w:pPr>
        <w:ind w:left="6479" w:hanging="180"/>
      </w:pPr>
    </w:lvl>
  </w:abstractNum>
  <w:abstractNum w:abstractNumId="27" w15:restartNumberingAfterBreak="0">
    <w:nsid w:val="2B9F302D"/>
    <w:multiLevelType w:val="hybridMultilevel"/>
    <w:tmpl w:val="30E8C530"/>
    <w:lvl w:ilvl="0" w:tplc="8424E4E2">
      <w:start w:val="1"/>
      <w:numFmt w:val="bullet"/>
      <w:pStyle w:val="BulletedText1"/>
      <w:lvlText w:val=""/>
      <w:lvlJc w:val="left"/>
      <w:pPr>
        <w:ind w:left="360" w:hanging="360"/>
      </w:pPr>
      <w:rPr>
        <w:rFonts w:ascii="Wingdings" w:hAnsi="Wingdings" w:hint="default"/>
        <w:color w:val="002776" w:themeColor="text2"/>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F2525F"/>
    <w:multiLevelType w:val="multilevel"/>
    <w:tmpl w:val="008C5ADE"/>
    <w:numStyleLink w:val="Style3"/>
  </w:abstractNum>
  <w:abstractNum w:abstractNumId="29" w15:restartNumberingAfterBreak="0">
    <w:nsid w:val="32547E10"/>
    <w:multiLevelType w:val="hybridMultilevel"/>
    <w:tmpl w:val="242AA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236FE0"/>
    <w:multiLevelType w:val="hybridMultilevel"/>
    <w:tmpl w:val="5B60D7D6"/>
    <w:lvl w:ilvl="0" w:tplc="04090001">
      <w:start w:val="1"/>
      <w:numFmt w:val="bullet"/>
      <w:pStyle w:val="Bullet1La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39890863"/>
    <w:multiLevelType w:val="multilevel"/>
    <w:tmpl w:val="0409001F"/>
    <w:numStyleLink w:val="111111"/>
  </w:abstractNum>
  <w:abstractNum w:abstractNumId="34" w15:restartNumberingAfterBreak="0">
    <w:nsid w:val="3E9E01D9"/>
    <w:multiLevelType w:val="hybridMultilevel"/>
    <w:tmpl w:val="16C2850A"/>
    <w:lvl w:ilvl="0" w:tplc="3AFAEC72">
      <w:start w:val="1"/>
      <w:numFmt w:val="bullet"/>
      <w:pStyle w:val="BulletedText2"/>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C3110A"/>
    <w:multiLevelType w:val="hybridMultilevel"/>
    <w:tmpl w:val="41663A9A"/>
    <w:lvl w:ilvl="0" w:tplc="EC9EF778">
      <w:start w:val="1"/>
      <w:numFmt w:val="bullet"/>
      <w:pStyle w:val="Bullet12009"/>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4B6171"/>
    <w:multiLevelType w:val="hybridMultilevel"/>
    <w:tmpl w:val="F09AC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764B5F"/>
    <w:multiLevelType w:val="hybridMultilevel"/>
    <w:tmpl w:val="62B4062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8" w15:restartNumberingAfterBreak="0">
    <w:nsid w:val="45A048A6"/>
    <w:multiLevelType w:val="hybridMultilevel"/>
    <w:tmpl w:val="CF2C4DB2"/>
    <w:lvl w:ilvl="0" w:tplc="18CA76FE">
      <w:start w:val="1"/>
      <w:numFmt w:val="bullet"/>
      <w:pStyle w:val="BulletLevel1"/>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C25857"/>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0" w15:restartNumberingAfterBreak="0">
    <w:nsid w:val="477E6EBC"/>
    <w:multiLevelType w:val="multilevel"/>
    <w:tmpl w:val="23DAC996"/>
    <w:lvl w:ilvl="0">
      <w:start w:val="1"/>
      <w:numFmt w:val="decimal"/>
      <w:pStyle w:val="Numberslevel1"/>
      <w:lvlText w:val="%1."/>
      <w:lvlJc w:val="left"/>
      <w:pPr>
        <w:ind w:left="360" w:hanging="360"/>
      </w:pPr>
      <w:rPr>
        <w:rFonts w:hint="default"/>
      </w:rPr>
    </w:lvl>
    <w:lvl w:ilvl="1">
      <w:start w:val="1"/>
      <w:numFmt w:val="lowerLetter"/>
      <w:pStyle w:val="Numberslevel2"/>
      <w:lvlText w:val="%2)"/>
      <w:lvlJc w:val="left"/>
      <w:pPr>
        <w:ind w:left="720" w:hanging="360"/>
      </w:pPr>
      <w:rPr>
        <w:rFonts w:hint="default"/>
      </w:rPr>
    </w:lvl>
    <w:lvl w:ilvl="2">
      <w:start w:val="1"/>
      <w:numFmt w:val="lowerRoman"/>
      <w:pStyle w:val="Numberslevel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B751B64"/>
    <w:multiLevelType w:val="hybridMultilevel"/>
    <w:tmpl w:val="25963EF4"/>
    <w:lvl w:ilvl="0" w:tplc="08090001">
      <w:start w:val="1"/>
      <w:numFmt w:val="bullet"/>
      <w:lvlText w:val=""/>
      <w:lvlJc w:val="left"/>
      <w:pPr>
        <w:ind w:left="1499" w:hanging="360"/>
      </w:pPr>
      <w:rPr>
        <w:rFonts w:ascii="Symbol" w:hAnsi="Symbol" w:hint="default"/>
      </w:rPr>
    </w:lvl>
    <w:lvl w:ilvl="1" w:tplc="08090003" w:tentative="1">
      <w:start w:val="1"/>
      <w:numFmt w:val="bullet"/>
      <w:lvlText w:val="o"/>
      <w:lvlJc w:val="left"/>
      <w:pPr>
        <w:ind w:left="2219" w:hanging="360"/>
      </w:pPr>
      <w:rPr>
        <w:rFonts w:ascii="Courier New" w:hAnsi="Courier New" w:cs="Courier New" w:hint="default"/>
      </w:rPr>
    </w:lvl>
    <w:lvl w:ilvl="2" w:tplc="08090005" w:tentative="1">
      <w:start w:val="1"/>
      <w:numFmt w:val="bullet"/>
      <w:lvlText w:val=""/>
      <w:lvlJc w:val="left"/>
      <w:pPr>
        <w:ind w:left="2939" w:hanging="360"/>
      </w:pPr>
      <w:rPr>
        <w:rFonts w:ascii="Wingdings" w:hAnsi="Wingdings" w:hint="default"/>
      </w:rPr>
    </w:lvl>
    <w:lvl w:ilvl="3" w:tplc="08090001" w:tentative="1">
      <w:start w:val="1"/>
      <w:numFmt w:val="bullet"/>
      <w:lvlText w:val=""/>
      <w:lvlJc w:val="left"/>
      <w:pPr>
        <w:ind w:left="3659" w:hanging="360"/>
      </w:pPr>
      <w:rPr>
        <w:rFonts w:ascii="Symbol" w:hAnsi="Symbol" w:hint="default"/>
      </w:rPr>
    </w:lvl>
    <w:lvl w:ilvl="4" w:tplc="08090003" w:tentative="1">
      <w:start w:val="1"/>
      <w:numFmt w:val="bullet"/>
      <w:lvlText w:val="o"/>
      <w:lvlJc w:val="left"/>
      <w:pPr>
        <w:ind w:left="4379" w:hanging="360"/>
      </w:pPr>
      <w:rPr>
        <w:rFonts w:ascii="Courier New" w:hAnsi="Courier New" w:cs="Courier New" w:hint="default"/>
      </w:rPr>
    </w:lvl>
    <w:lvl w:ilvl="5" w:tplc="08090005" w:tentative="1">
      <w:start w:val="1"/>
      <w:numFmt w:val="bullet"/>
      <w:lvlText w:val=""/>
      <w:lvlJc w:val="left"/>
      <w:pPr>
        <w:ind w:left="5099" w:hanging="360"/>
      </w:pPr>
      <w:rPr>
        <w:rFonts w:ascii="Wingdings" w:hAnsi="Wingdings" w:hint="default"/>
      </w:rPr>
    </w:lvl>
    <w:lvl w:ilvl="6" w:tplc="08090001" w:tentative="1">
      <w:start w:val="1"/>
      <w:numFmt w:val="bullet"/>
      <w:lvlText w:val=""/>
      <w:lvlJc w:val="left"/>
      <w:pPr>
        <w:ind w:left="5819" w:hanging="360"/>
      </w:pPr>
      <w:rPr>
        <w:rFonts w:ascii="Symbol" w:hAnsi="Symbol" w:hint="default"/>
      </w:rPr>
    </w:lvl>
    <w:lvl w:ilvl="7" w:tplc="08090003" w:tentative="1">
      <w:start w:val="1"/>
      <w:numFmt w:val="bullet"/>
      <w:lvlText w:val="o"/>
      <w:lvlJc w:val="left"/>
      <w:pPr>
        <w:ind w:left="6539" w:hanging="360"/>
      </w:pPr>
      <w:rPr>
        <w:rFonts w:ascii="Courier New" w:hAnsi="Courier New" w:cs="Courier New" w:hint="default"/>
      </w:rPr>
    </w:lvl>
    <w:lvl w:ilvl="8" w:tplc="08090005" w:tentative="1">
      <w:start w:val="1"/>
      <w:numFmt w:val="bullet"/>
      <w:lvlText w:val=""/>
      <w:lvlJc w:val="left"/>
      <w:pPr>
        <w:ind w:left="7259" w:hanging="360"/>
      </w:pPr>
      <w:rPr>
        <w:rFonts w:ascii="Wingdings" w:hAnsi="Wingdings" w:hint="default"/>
      </w:rPr>
    </w:lvl>
  </w:abstractNum>
  <w:abstractNum w:abstractNumId="42" w15:restartNumberingAfterBreak="0">
    <w:nsid w:val="5B285BE8"/>
    <w:multiLevelType w:val="hybridMultilevel"/>
    <w:tmpl w:val="A29A7C2C"/>
    <w:lvl w:ilvl="0" w:tplc="AD620192">
      <w:start w:val="1"/>
      <w:numFmt w:val="bullet"/>
      <w:pStyle w:val="SidebarBulletText1"/>
      <w:lvlText w:val=""/>
      <w:lvlJc w:val="left"/>
      <w:pPr>
        <w:ind w:left="360" w:hanging="360"/>
      </w:pPr>
      <w:rPr>
        <w:rFonts w:ascii="Wingdings" w:hAnsi="Wingdings" w:hint="default"/>
        <w:color w:val="FFFFFF" w:themeColor="background1"/>
        <w:sz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C527211"/>
    <w:multiLevelType w:val="hybridMultilevel"/>
    <w:tmpl w:val="9426E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AF2561"/>
    <w:multiLevelType w:val="hybridMultilevel"/>
    <w:tmpl w:val="81A28D40"/>
    <w:lvl w:ilvl="0" w:tplc="502AEB2C">
      <w:start w:val="1"/>
      <w:numFmt w:val="bullet"/>
      <w:pStyle w:val="SidebarBulletText2"/>
      <w:lvlText w:val="‒"/>
      <w:lvlJc w:val="left"/>
      <w:pPr>
        <w:ind w:left="720" w:hanging="360"/>
      </w:pPr>
      <w:rPr>
        <w:rFonts w:ascii="Arial" w:hAnsi="Arial" w:hint="default"/>
        <w:color w:val="FFFFFF" w:themeColor="background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6" w15:restartNumberingAfterBreak="0">
    <w:nsid w:val="63352835"/>
    <w:multiLevelType w:val="hybridMultilevel"/>
    <w:tmpl w:val="5FCE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3E28E5"/>
    <w:multiLevelType w:val="hybridMultilevel"/>
    <w:tmpl w:val="512EC3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01304D"/>
    <w:multiLevelType w:val="hybridMultilevel"/>
    <w:tmpl w:val="12EEA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BEE65E4"/>
    <w:multiLevelType w:val="singleLevel"/>
    <w:tmpl w:val="DB58476A"/>
    <w:lvl w:ilvl="0">
      <w:start w:val="1"/>
      <w:numFmt w:val="bullet"/>
      <w:pStyle w:val="Bulletlevel10"/>
      <w:lvlText w:val=""/>
      <w:lvlJc w:val="left"/>
      <w:pPr>
        <w:ind w:left="360" w:hanging="360"/>
      </w:pPr>
      <w:rPr>
        <w:rFonts w:ascii="Symbol" w:hAnsi="Symbol" w:hint="default"/>
        <w:color w:val="002776"/>
        <w:sz w:val="20"/>
      </w:rPr>
    </w:lvl>
  </w:abstractNum>
  <w:abstractNum w:abstractNumId="50" w15:restartNumberingAfterBreak="0">
    <w:nsid w:val="6CC509B9"/>
    <w:multiLevelType w:val="hybridMultilevel"/>
    <w:tmpl w:val="12EEA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E1E510B"/>
    <w:multiLevelType w:val="hybridMultilevel"/>
    <w:tmpl w:val="9EC0A52E"/>
    <w:lvl w:ilvl="0" w:tplc="6534E564">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C85744"/>
    <w:multiLevelType w:val="hybridMultilevel"/>
    <w:tmpl w:val="25D81108"/>
    <w:lvl w:ilvl="0" w:tplc="16ECE056">
      <w:start w:val="1"/>
      <w:numFmt w:val="bullet"/>
      <w:pStyle w:val="Bullet3"/>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1D95087"/>
    <w:multiLevelType w:val="hybridMultilevel"/>
    <w:tmpl w:val="0126688A"/>
    <w:lvl w:ilvl="0" w:tplc="D274674A">
      <w:start w:val="1"/>
      <w:numFmt w:val="bullet"/>
      <w:pStyle w:val="num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4121889"/>
    <w:multiLevelType w:val="hybridMultilevel"/>
    <w:tmpl w:val="E76C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557E25"/>
    <w:multiLevelType w:val="hybridMultilevel"/>
    <w:tmpl w:val="12EEAF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7" w15:restartNumberingAfterBreak="0">
    <w:nsid w:val="77467D31"/>
    <w:multiLevelType w:val="multilevel"/>
    <w:tmpl w:val="6276E0F4"/>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83720AD"/>
    <w:multiLevelType w:val="hybridMultilevel"/>
    <w:tmpl w:val="4224DD20"/>
    <w:lvl w:ilvl="0" w:tplc="82D24EB4">
      <w:start w:val="1"/>
      <w:numFmt w:val="decimal"/>
      <w:pStyle w:val="ListNumber"/>
      <w:lvlText w:val="%1."/>
      <w:lvlJc w:val="left"/>
      <w:pPr>
        <w:ind w:left="360" w:hanging="360"/>
      </w:pPr>
      <w:rPr>
        <w:rFonts w:hint="default"/>
        <w:sz w:val="20"/>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1" w15:restartNumberingAfterBreak="0">
    <w:nsid w:val="7C470D9B"/>
    <w:multiLevelType w:val="hybridMultilevel"/>
    <w:tmpl w:val="45100430"/>
    <w:lvl w:ilvl="0" w:tplc="04090001">
      <w:start w:val="1"/>
      <w:numFmt w:val="bullet"/>
      <w:pStyle w:val="D-Bullet1"/>
      <w:lvlText w:val=""/>
      <w:lvlJc w:val="left"/>
      <w:pPr>
        <w:tabs>
          <w:tab w:val="num" w:pos="360"/>
        </w:tabs>
        <w:ind w:left="360" w:hanging="360"/>
      </w:pPr>
      <w:rPr>
        <w:rFonts w:ascii="Wingdings" w:hAnsi="Wingdings" w:hint="default"/>
        <w:color w:val="9BD200"/>
      </w:rPr>
    </w:lvl>
    <w:lvl w:ilvl="1" w:tplc="04090003">
      <w:start w:val="1"/>
      <w:numFmt w:val="bullet"/>
      <w:lvlText w:val=""/>
      <w:lvlJc w:val="left"/>
      <w:pPr>
        <w:tabs>
          <w:tab w:val="num" w:pos="1440"/>
        </w:tabs>
        <w:ind w:left="1440" w:hanging="360"/>
      </w:pPr>
      <w:rPr>
        <w:rFonts w:ascii="Wingdings" w:hAnsi="Wingdings" w:hint="default"/>
        <w:color w:val="9CD100"/>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E637FB8"/>
    <w:multiLevelType w:val="multilevel"/>
    <w:tmpl w:val="9B5A65DA"/>
    <w:numStyleLink w:val="Deloitte"/>
  </w:abstractNum>
  <w:num w:numId="1">
    <w:abstractNumId w:val="7"/>
  </w:num>
  <w:num w:numId="2">
    <w:abstractNumId w:val="49"/>
  </w:num>
  <w:num w:numId="3">
    <w:abstractNumId w:val="23"/>
  </w:num>
  <w:num w:numId="4">
    <w:abstractNumId w:val="62"/>
    <w:lvlOverride w:ilvl="0">
      <w:lvl w:ilvl="0">
        <w:start w:val="1"/>
        <w:numFmt w:val="decimal"/>
        <w:pStyle w:val="Heading1"/>
        <w:lvlText w:val="%1"/>
        <w:lvlJc w:val="left"/>
        <w:pPr>
          <w:tabs>
            <w:tab w:val="num" w:pos="720"/>
          </w:tabs>
          <w:ind w:left="720" w:hanging="720"/>
        </w:pPr>
        <w:rPr>
          <w:rFonts w:ascii="Times New Roman Bold" w:hAnsi="Times New Roman Bold" w:hint="default"/>
          <w:color w:val="auto"/>
          <w:sz w:val="44"/>
          <w:szCs w:val="44"/>
        </w:rPr>
      </w:lvl>
    </w:lvlOverride>
    <w:lvlOverride w:ilvl="1">
      <w:lvl w:ilvl="1">
        <w:start w:val="1"/>
        <w:numFmt w:val="decimal"/>
        <w:pStyle w:val="Heading2"/>
        <w:lvlText w:val="%1.%2"/>
        <w:lvlJc w:val="left"/>
        <w:pPr>
          <w:tabs>
            <w:tab w:val="num" w:pos="720"/>
          </w:tabs>
          <w:ind w:left="720" w:hanging="720"/>
        </w:pPr>
        <w:rPr>
          <w:rFonts w:ascii="Times New Roman" w:hAnsi="Times New Roman" w:cs="Times New Roman" w:hint="default"/>
          <w:i w:val="0"/>
          <w:color w:val="auto"/>
          <w:sz w:val="32"/>
        </w:rPr>
      </w:lvl>
    </w:lvlOverride>
    <w:lvlOverride w:ilvl="2">
      <w:lvl w:ilvl="2">
        <w:start w:val="1"/>
        <w:numFmt w:val="decimal"/>
        <w:pStyle w:val="Heading3"/>
        <w:lvlText w:val="%1.%2.%3"/>
        <w:lvlJc w:val="left"/>
        <w:pPr>
          <w:tabs>
            <w:tab w:val="num" w:pos="720"/>
          </w:tabs>
          <w:ind w:left="720" w:hanging="720"/>
        </w:pPr>
        <w:rPr>
          <w:rFonts w:ascii="Times New Roman" w:hAnsi="Times New Roman" w:cs="Times New Roman" w:hint="default"/>
          <w:i w:val="0"/>
          <w:color w:val="auto"/>
          <w:sz w:val="28"/>
        </w:rPr>
      </w:lvl>
    </w:lvlOverride>
    <w:lvlOverride w:ilvl="3">
      <w:lvl w:ilvl="3">
        <w:start w:val="1"/>
        <w:numFmt w:val="decimal"/>
        <w:pStyle w:val="Heading4"/>
        <w:lvlText w:val="%1.%2.%3.%4"/>
        <w:lvlJc w:val="left"/>
        <w:pPr>
          <w:tabs>
            <w:tab w:val="num" w:pos="864"/>
          </w:tabs>
          <w:ind w:left="864" w:hanging="864"/>
        </w:pPr>
        <w:rPr>
          <w:rFonts w:ascii="Arial" w:hAnsi="Arial" w:hint="default"/>
          <w:i w:val="0"/>
          <w:sz w:val="24"/>
        </w:rPr>
      </w:lvl>
    </w:lvlOverride>
    <w:lvlOverride w:ilvl="4">
      <w:lvl w:ilvl="4">
        <w:start w:val="1"/>
        <w:numFmt w:val="decimal"/>
        <w:pStyle w:val="Heading5"/>
        <w:lvlText w:val="%1.%2.%3.%4.%5"/>
        <w:lvlJc w:val="left"/>
        <w:pPr>
          <w:tabs>
            <w:tab w:val="num" w:pos="1008"/>
          </w:tabs>
          <w:ind w:left="1008" w:hanging="1008"/>
        </w:pPr>
        <w:rPr>
          <w:rFonts w:ascii="Arial" w:hAnsi="Arial" w:hint="default"/>
          <w:sz w:val="24"/>
        </w:rPr>
      </w:lvl>
    </w:lvlOverride>
    <w:lvlOverride w:ilvl="5">
      <w:lvl w:ilvl="5">
        <w:start w:val="1"/>
        <w:numFmt w:val="decimal"/>
        <w:pStyle w:val="Heading6"/>
        <w:lvlText w:val="%1.%2.%3.%4.%5.%6"/>
        <w:lvlJc w:val="left"/>
        <w:pPr>
          <w:tabs>
            <w:tab w:val="num" w:pos="1152"/>
          </w:tabs>
          <w:ind w:left="1152" w:hanging="1152"/>
        </w:pPr>
        <w:rPr>
          <w:rFonts w:ascii="Arial" w:hAnsi="Arial" w:hint="default"/>
          <w:b w:val="0"/>
          <w:i/>
          <w:sz w:val="24"/>
        </w:rPr>
      </w:lvl>
    </w:lvlOverride>
    <w:lvlOverride w:ilvl="6">
      <w:lvl w:ilvl="6">
        <w:start w:val="1"/>
        <w:numFmt w:val="decimal"/>
        <w:pStyle w:val="Heading7"/>
        <w:lvlText w:val="%1.%2.%3.%4.%5.%6.%7"/>
        <w:lvlJc w:val="left"/>
        <w:pPr>
          <w:tabs>
            <w:tab w:val="num" w:pos="1296"/>
          </w:tabs>
          <w:ind w:left="1296" w:hanging="1296"/>
        </w:pPr>
        <w:rPr>
          <w:rFonts w:ascii="Arial" w:hAnsi="Arial" w:hint="default"/>
          <w:b w:val="0"/>
          <w:i/>
          <w:sz w:val="24"/>
        </w:rPr>
      </w:lvl>
    </w:lvlOverride>
    <w:lvlOverride w:ilvl="7">
      <w:lvl w:ilvl="7">
        <w:start w:val="1"/>
        <w:numFmt w:val="decimal"/>
        <w:pStyle w:val="Heading8"/>
        <w:lvlText w:val="%1.%2.%3.%4.%5.%6.%7.%8"/>
        <w:lvlJc w:val="left"/>
        <w:pPr>
          <w:tabs>
            <w:tab w:val="num" w:pos="1440"/>
          </w:tabs>
          <w:ind w:left="1440" w:hanging="1440"/>
        </w:pPr>
        <w:rPr>
          <w:rFonts w:ascii="Arial" w:hAnsi="Arial" w:hint="default"/>
          <w:b w:val="0"/>
          <w:i/>
          <w:sz w:val="24"/>
        </w:rPr>
      </w:lvl>
    </w:lvlOverride>
    <w:lvlOverride w:ilvl="8">
      <w:lvl w:ilvl="8">
        <w:start w:val="1"/>
        <w:numFmt w:val="decimal"/>
        <w:pStyle w:val="Heading9"/>
        <w:lvlText w:val="%1.%2.%3.%4.%5.%6.%7.%8.%9"/>
        <w:lvlJc w:val="left"/>
        <w:pPr>
          <w:tabs>
            <w:tab w:val="num" w:pos="1584"/>
          </w:tabs>
          <w:ind w:left="1584" w:hanging="1584"/>
        </w:pPr>
        <w:rPr>
          <w:rFonts w:ascii="Arial" w:hAnsi="Arial" w:hint="default"/>
          <w:b w:val="0"/>
          <w:i/>
          <w:sz w:val="24"/>
        </w:rPr>
      </w:lvl>
    </w:lvlOverride>
  </w:num>
  <w:num w:numId="5">
    <w:abstractNumId w:val="35"/>
  </w:num>
  <w:num w:numId="6">
    <w:abstractNumId w:val="15"/>
  </w:num>
  <w:num w:numId="7">
    <w:abstractNumId w:val="38"/>
  </w:num>
  <w:num w:numId="8">
    <w:abstractNumId w:val="18"/>
  </w:num>
  <w:num w:numId="9">
    <w:abstractNumId w:val="61"/>
  </w:num>
  <w:num w:numId="10">
    <w:abstractNumId w:val="31"/>
  </w:num>
  <w:num w:numId="11">
    <w:abstractNumId w:val="21"/>
  </w:num>
  <w:num w:numId="12">
    <w:abstractNumId w:val="45"/>
  </w:num>
  <w:num w:numId="13">
    <w:abstractNumId w:val="14"/>
  </w:num>
  <w:num w:numId="14">
    <w:abstractNumId w:val="56"/>
  </w:num>
  <w:num w:numId="15">
    <w:abstractNumId w:val="6"/>
  </w:num>
  <w:num w:numId="16">
    <w:abstractNumId w:val="5"/>
  </w:num>
  <w:num w:numId="17">
    <w:abstractNumId w:val="4"/>
  </w:num>
  <w:num w:numId="18">
    <w:abstractNumId w:val="2"/>
  </w:num>
  <w:num w:numId="19">
    <w:abstractNumId w:val="1"/>
  </w:num>
  <w:num w:numId="20">
    <w:abstractNumId w:val="0"/>
  </w:num>
  <w:num w:numId="21">
    <w:abstractNumId w:val="30"/>
  </w:num>
  <w:num w:numId="22">
    <w:abstractNumId w:val="58"/>
  </w:num>
  <w:num w:numId="23">
    <w:abstractNumId w:val="24"/>
  </w:num>
  <w:num w:numId="24">
    <w:abstractNumId w:val="9"/>
  </w:num>
  <w:num w:numId="25">
    <w:abstractNumId w:val="8"/>
  </w:num>
  <w:num w:numId="26">
    <w:abstractNumId w:val="57"/>
  </w:num>
  <w:num w:numId="27">
    <w:abstractNumId w:val="53"/>
  </w:num>
  <w:num w:numId="28">
    <w:abstractNumId w:val="51"/>
  </w:num>
  <w:num w:numId="29">
    <w:abstractNumId w:val="3"/>
  </w:num>
  <w:num w:numId="30">
    <w:abstractNumId w:val="59"/>
  </w:num>
  <w:num w:numId="31">
    <w:abstractNumId w:val="52"/>
  </w:num>
  <w:num w:numId="32">
    <w:abstractNumId w:val="37"/>
  </w:num>
  <w:num w:numId="33">
    <w:abstractNumId w:val="60"/>
  </w:num>
  <w:num w:numId="34">
    <w:abstractNumId w:val="13"/>
  </w:num>
  <w:num w:numId="35">
    <w:abstractNumId w:val="17"/>
  </w:num>
  <w:num w:numId="36">
    <w:abstractNumId w:val="32"/>
  </w:num>
  <w:num w:numId="37">
    <w:abstractNumId w:val="28"/>
  </w:num>
  <w:num w:numId="38">
    <w:abstractNumId w:val="16"/>
  </w:num>
  <w:num w:numId="39">
    <w:abstractNumId w:val="19"/>
  </w:num>
  <w:num w:numId="40">
    <w:abstractNumId w:val="27"/>
  </w:num>
  <w:num w:numId="41">
    <w:abstractNumId w:val="34"/>
  </w:num>
  <w:num w:numId="42">
    <w:abstractNumId w:val="40"/>
  </w:num>
  <w:num w:numId="43">
    <w:abstractNumId w:val="42"/>
  </w:num>
  <w:num w:numId="44">
    <w:abstractNumId w:val="44"/>
  </w:num>
  <w:num w:numId="45">
    <w:abstractNumId w:val="29"/>
  </w:num>
  <w:num w:numId="46">
    <w:abstractNumId w:val="10"/>
  </w:num>
  <w:num w:numId="47">
    <w:abstractNumId w:val="54"/>
  </w:num>
  <w:num w:numId="48">
    <w:abstractNumId w:val="50"/>
  </w:num>
  <w:num w:numId="49">
    <w:abstractNumId w:val="48"/>
  </w:num>
  <w:num w:numId="50">
    <w:abstractNumId w:val="46"/>
  </w:num>
  <w:num w:numId="51">
    <w:abstractNumId w:val="20"/>
  </w:num>
  <w:num w:numId="52">
    <w:abstractNumId w:val="55"/>
  </w:num>
  <w:num w:numId="53">
    <w:abstractNumId w:val="47"/>
  </w:num>
  <w:num w:numId="54">
    <w:abstractNumId w:val="36"/>
  </w:num>
  <w:num w:numId="55">
    <w:abstractNumId w:val="12"/>
  </w:num>
  <w:num w:numId="56">
    <w:abstractNumId w:val="43"/>
  </w:num>
  <w:num w:numId="57">
    <w:abstractNumId w:val="33"/>
  </w:num>
  <w:num w:numId="58">
    <w:abstractNumId w:val="39"/>
  </w:num>
  <w:num w:numId="59">
    <w:abstractNumId w:val="26"/>
  </w:num>
  <w:num w:numId="60">
    <w:abstractNumId w:val="22"/>
  </w:num>
  <w:num w:numId="61">
    <w:abstractNumId w:val="11"/>
  </w:num>
  <w:num w:numId="62">
    <w:abstractNumId w:val="25"/>
  </w:num>
  <w:num w:numId="63">
    <w:abstractNumId w:val="41"/>
  </w:num>
  <w:numIdMacAtCleanup w:val="5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gela Kawula">
    <w15:presenceInfo w15:providerId="Windows Live" w15:userId="01e24490daed8d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 w:dllVersion="2" w:checkStyle="1"/>
  <w:activeWritingStyle w:appName="MSWord" w:lang="en-GB" w:vendorID="6" w:dllVersion="2" w:checkStyle="1"/>
  <w:activeWritingStyle w:appName="MSWord" w:lang="fr-FR" w:vendorID="65" w:dllVersion="514" w:checkStyle="1"/>
  <w:attachedTemplate r:id="rId1"/>
  <w:stylePaneFormatFilter w:val="5824" w:allStyles="0" w:customStyles="0" w:latentStyles="1" w:stylesInUse="0" w:headingStyles="1" w:numberingStyles="0" w:tableStyles="0" w:directFormattingOnRuns="0" w:directFormattingOnParagraphs="0" w:directFormattingOnNumbering="0" w:directFormattingOnTables="1" w:clearFormatting="1" w:top3HeadingStyles="0" w:visibleStyles="1" w:alternateStyleNames="0"/>
  <w:trackRevisions/>
  <w:defaultTabStop w:val="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S2DocOpenMode" w:val="AS2DocumentEdit"/>
  </w:docVars>
  <w:rsids>
    <w:rsidRoot w:val="00E27543"/>
    <w:rsid w:val="000002F5"/>
    <w:rsid w:val="000006B0"/>
    <w:rsid w:val="0000147B"/>
    <w:rsid w:val="000025CA"/>
    <w:rsid w:val="00003C53"/>
    <w:rsid w:val="000042CB"/>
    <w:rsid w:val="0000443D"/>
    <w:rsid w:val="00005846"/>
    <w:rsid w:val="00005E67"/>
    <w:rsid w:val="00006149"/>
    <w:rsid w:val="000071C0"/>
    <w:rsid w:val="00007525"/>
    <w:rsid w:val="000077A3"/>
    <w:rsid w:val="0000798B"/>
    <w:rsid w:val="0001036E"/>
    <w:rsid w:val="000106CB"/>
    <w:rsid w:val="0001227A"/>
    <w:rsid w:val="0001283B"/>
    <w:rsid w:val="000128D6"/>
    <w:rsid w:val="00012CA9"/>
    <w:rsid w:val="000135DF"/>
    <w:rsid w:val="00014774"/>
    <w:rsid w:val="00015144"/>
    <w:rsid w:val="00015677"/>
    <w:rsid w:val="00015C0D"/>
    <w:rsid w:val="00016261"/>
    <w:rsid w:val="000163E7"/>
    <w:rsid w:val="00016AC9"/>
    <w:rsid w:val="00016B64"/>
    <w:rsid w:val="000204E8"/>
    <w:rsid w:val="00020504"/>
    <w:rsid w:val="00021065"/>
    <w:rsid w:val="00021894"/>
    <w:rsid w:val="00021A40"/>
    <w:rsid w:val="00021AA2"/>
    <w:rsid w:val="00021C90"/>
    <w:rsid w:val="000221C4"/>
    <w:rsid w:val="00022431"/>
    <w:rsid w:val="00022B43"/>
    <w:rsid w:val="000235EF"/>
    <w:rsid w:val="000235F3"/>
    <w:rsid w:val="00023896"/>
    <w:rsid w:val="000241A5"/>
    <w:rsid w:val="0002432A"/>
    <w:rsid w:val="00024613"/>
    <w:rsid w:val="00024806"/>
    <w:rsid w:val="000249DF"/>
    <w:rsid w:val="00024EBC"/>
    <w:rsid w:val="000250DB"/>
    <w:rsid w:val="0002542D"/>
    <w:rsid w:val="00026739"/>
    <w:rsid w:val="00026792"/>
    <w:rsid w:val="000272BB"/>
    <w:rsid w:val="00027340"/>
    <w:rsid w:val="000274AC"/>
    <w:rsid w:val="00027A17"/>
    <w:rsid w:val="00030450"/>
    <w:rsid w:val="00030712"/>
    <w:rsid w:val="0003074E"/>
    <w:rsid w:val="00031E93"/>
    <w:rsid w:val="000321A6"/>
    <w:rsid w:val="0003412A"/>
    <w:rsid w:val="00034945"/>
    <w:rsid w:val="00034A57"/>
    <w:rsid w:val="00035E61"/>
    <w:rsid w:val="0003628D"/>
    <w:rsid w:val="00036619"/>
    <w:rsid w:val="00036E97"/>
    <w:rsid w:val="0003796A"/>
    <w:rsid w:val="0004109B"/>
    <w:rsid w:val="00041743"/>
    <w:rsid w:val="00041AE0"/>
    <w:rsid w:val="00041FD2"/>
    <w:rsid w:val="000422DB"/>
    <w:rsid w:val="00042384"/>
    <w:rsid w:val="00042671"/>
    <w:rsid w:val="0004267E"/>
    <w:rsid w:val="000435EC"/>
    <w:rsid w:val="0004365C"/>
    <w:rsid w:val="00043673"/>
    <w:rsid w:val="0004368C"/>
    <w:rsid w:val="00044457"/>
    <w:rsid w:val="00044BF6"/>
    <w:rsid w:val="00044C4C"/>
    <w:rsid w:val="0004504B"/>
    <w:rsid w:val="0004594D"/>
    <w:rsid w:val="00045EBB"/>
    <w:rsid w:val="00045F17"/>
    <w:rsid w:val="00045F73"/>
    <w:rsid w:val="00046EBD"/>
    <w:rsid w:val="000471EA"/>
    <w:rsid w:val="0004721B"/>
    <w:rsid w:val="00047913"/>
    <w:rsid w:val="00047BC7"/>
    <w:rsid w:val="00047CFD"/>
    <w:rsid w:val="0005007F"/>
    <w:rsid w:val="000511EB"/>
    <w:rsid w:val="00051435"/>
    <w:rsid w:val="00051B2A"/>
    <w:rsid w:val="00052511"/>
    <w:rsid w:val="00052696"/>
    <w:rsid w:val="00052B6B"/>
    <w:rsid w:val="00052D12"/>
    <w:rsid w:val="0005375A"/>
    <w:rsid w:val="00054115"/>
    <w:rsid w:val="0005472E"/>
    <w:rsid w:val="00055365"/>
    <w:rsid w:val="000557F4"/>
    <w:rsid w:val="0005593F"/>
    <w:rsid w:val="00056514"/>
    <w:rsid w:val="00057A9C"/>
    <w:rsid w:val="00057B7D"/>
    <w:rsid w:val="00057CFC"/>
    <w:rsid w:val="00057DB2"/>
    <w:rsid w:val="00060716"/>
    <w:rsid w:val="00060861"/>
    <w:rsid w:val="000608B4"/>
    <w:rsid w:val="00060934"/>
    <w:rsid w:val="000612C7"/>
    <w:rsid w:val="00061ADB"/>
    <w:rsid w:val="000625D3"/>
    <w:rsid w:val="0006264D"/>
    <w:rsid w:val="0006318B"/>
    <w:rsid w:val="0006375F"/>
    <w:rsid w:val="00064328"/>
    <w:rsid w:val="000647A5"/>
    <w:rsid w:val="00065194"/>
    <w:rsid w:val="00065D39"/>
    <w:rsid w:val="00065ED8"/>
    <w:rsid w:val="00065F83"/>
    <w:rsid w:val="00066017"/>
    <w:rsid w:val="000668C0"/>
    <w:rsid w:val="00066C8C"/>
    <w:rsid w:val="00066DF8"/>
    <w:rsid w:val="000674FF"/>
    <w:rsid w:val="00067620"/>
    <w:rsid w:val="00067F17"/>
    <w:rsid w:val="000702AF"/>
    <w:rsid w:val="000702BE"/>
    <w:rsid w:val="000702DD"/>
    <w:rsid w:val="0007056F"/>
    <w:rsid w:val="00073BBB"/>
    <w:rsid w:val="00073EBD"/>
    <w:rsid w:val="00074663"/>
    <w:rsid w:val="00075440"/>
    <w:rsid w:val="0007576E"/>
    <w:rsid w:val="000759EE"/>
    <w:rsid w:val="00075D97"/>
    <w:rsid w:val="000760A3"/>
    <w:rsid w:val="00076188"/>
    <w:rsid w:val="00077F4A"/>
    <w:rsid w:val="0008004D"/>
    <w:rsid w:val="00080239"/>
    <w:rsid w:val="00080264"/>
    <w:rsid w:val="000803DB"/>
    <w:rsid w:val="00080739"/>
    <w:rsid w:val="00080C14"/>
    <w:rsid w:val="00080E51"/>
    <w:rsid w:val="000818DA"/>
    <w:rsid w:val="00081B2E"/>
    <w:rsid w:val="00081E60"/>
    <w:rsid w:val="00082C85"/>
    <w:rsid w:val="00082D85"/>
    <w:rsid w:val="00082E1C"/>
    <w:rsid w:val="0008415C"/>
    <w:rsid w:val="0008449D"/>
    <w:rsid w:val="00084D0C"/>
    <w:rsid w:val="00084D9A"/>
    <w:rsid w:val="00085EC2"/>
    <w:rsid w:val="00086A1D"/>
    <w:rsid w:val="00086BA4"/>
    <w:rsid w:val="000874A6"/>
    <w:rsid w:val="00090CE1"/>
    <w:rsid w:val="00090D10"/>
    <w:rsid w:val="000918D2"/>
    <w:rsid w:val="00091AA5"/>
    <w:rsid w:val="00093063"/>
    <w:rsid w:val="00093268"/>
    <w:rsid w:val="000936E0"/>
    <w:rsid w:val="00094CC6"/>
    <w:rsid w:val="000955D4"/>
    <w:rsid w:val="00095DD3"/>
    <w:rsid w:val="00096985"/>
    <w:rsid w:val="0009718E"/>
    <w:rsid w:val="00097380"/>
    <w:rsid w:val="00097747"/>
    <w:rsid w:val="000A048B"/>
    <w:rsid w:val="000A1178"/>
    <w:rsid w:val="000A1BBE"/>
    <w:rsid w:val="000A1E53"/>
    <w:rsid w:val="000A2249"/>
    <w:rsid w:val="000A2A5C"/>
    <w:rsid w:val="000A31CD"/>
    <w:rsid w:val="000A334F"/>
    <w:rsid w:val="000A365C"/>
    <w:rsid w:val="000A3895"/>
    <w:rsid w:val="000A3BE2"/>
    <w:rsid w:val="000A5D1C"/>
    <w:rsid w:val="000A62FE"/>
    <w:rsid w:val="000A6904"/>
    <w:rsid w:val="000A799E"/>
    <w:rsid w:val="000B00CC"/>
    <w:rsid w:val="000B0DBF"/>
    <w:rsid w:val="000B0F40"/>
    <w:rsid w:val="000B1D39"/>
    <w:rsid w:val="000B1E13"/>
    <w:rsid w:val="000B2716"/>
    <w:rsid w:val="000B2A69"/>
    <w:rsid w:val="000B30E6"/>
    <w:rsid w:val="000B3188"/>
    <w:rsid w:val="000B3B8F"/>
    <w:rsid w:val="000B456E"/>
    <w:rsid w:val="000B4E01"/>
    <w:rsid w:val="000B4ECC"/>
    <w:rsid w:val="000B7062"/>
    <w:rsid w:val="000B714B"/>
    <w:rsid w:val="000C03EE"/>
    <w:rsid w:val="000C0818"/>
    <w:rsid w:val="000C0CA7"/>
    <w:rsid w:val="000C0DA6"/>
    <w:rsid w:val="000C0F30"/>
    <w:rsid w:val="000C0F6A"/>
    <w:rsid w:val="000C1C88"/>
    <w:rsid w:val="000C29BB"/>
    <w:rsid w:val="000C3C32"/>
    <w:rsid w:val="000C484A"/>
    <w:rsid w:val="000C48F0"/>
    <w:rsid w:val="000C4BA8"/>
    <w:rsid w:val="000C514C"/>
    <w:rsid w:val="000C5515"/>
    <w:rsid w:val="000C5691"/>
    <w:rsid w:val="000C6017"/>
    <w:rsid w:val="000C681E"/>
    <w:rsid w:val="000C6A46"/>
    <w:rsid w:val="000C6B52"/>
    <w:rsid w:val="000C6CD4"/>
    <w:rsid w:val="000C72C7"/>
    <w:rsid w:val="000C7BE4"/>
    <w:rsid w:val="000D04FF"/>
    <w:rsid w:val="000D08EE"/>
    <w:rsid w:val="000D0A21"/>
    <w:rsid w:val="000D2532"/>
    <w:rsid w:val="000D2DC8"/>
    <w:rsid w:val="000D3AD4"/>
    <w:rsid w:val="000D3D4C"/>
    <w:rsid w:val="000D3F6B"/>
    <w:rsid w:val="000D43D6"/>
    <w:rsid w:val="000D45C6"/>
    <w:rsid w:val="000D4BB3"/>
    <w:rsid w:val="000D4D68"/>
    <w:rsid w:val="000D4FE1"/>
    <w:rsid w:val="000D56BB"/>
    <w:rsid w:val="000D57EF"/>
    <w:rsid w:val="000D5BD7"/>
    <w:rsid w:val="000D5EAD"/>
    <w:rsid w:val="000D74A9"/>
    <w:rsid w:val="000D7ECB"/>
    <w:rsid w:val="000E047D"/>
    <w:rsid w:val="000E0A42"/>
    <w:rsid w:val="000E0ABA"/>
    <w:rsid w:val="000E0DFC"/>
    <w:rsid w:val="000E0F07"/>
    <w:rsid w:val="000E11AD"/>
    <w:rsid w:val="000E1881"/>
    <w:rsid w:val="000E1C13"/>
    <w:rsid w:val="000E1D93"/>
    <w:rsid w:val="000E24FD"/>
    <w:rsid w:val="000E2F34"/>
    <w:rsid w:val="000E343E"/>
    <w:rsid w:val="000E36AF"/>
    <w:rsid w:val="000E3751"/>
    <w:rsid w:val="000E4228"/>
    <w:rsid w:val="000E5803"/>
    <w:rsid w:val="000E6B56"/>
    <w:rsid w:val="000E6FA9"/>
    <w:rsid w:val="000E7F1F"/>
    <w:rsid w:val="000F00F7"/>
    <w:rsid w:val="000F080F"/>
    <w:rsid w:val="000F1F82"/>
    <w:rsid w:val="000F22B0"/>
    <w:rsid w:val="000F2410"/>
    <w:rsid w:val="000F251A"/>
    <w:rsid w:val="000F342F"/>
    <w:rsid w:val="000F3A2D"/>
    <w:rsid w:val="000F3E0D"/>
    <w:rsid w:val="000F4179"/>
    <w:rsid w:val="000F41FA"/>
    <w:rsid w:val="000F4748"/>
    <w:rsid w:val="000F4CD8"/>
    <w:rsid w:val="000F4F05"/>
    <w:rsid w:val="000F51F0"/>
    <w:rsid w:val="000F51FF"/>
    <w:rsid w:val="000F658A"/>
    <w:rsid w:val="000F6FF4"/>
    <w:rsid w:val="000F7133"/>
    <w:rsid w:val="000F7258"/>
    <w:rsid w:val="000F7DAC"/>
    <w:rsid w:val="000F7FAB"/>
    <w:rsid w:val="001004C9"/>
    <w:rsid w:val="0010051F"/>
    <w:rsid w:val="0010119F"/>
    <w:rsid w:val="001015D9"/>
    <w:rsid w:val="00101743"/>
    <w:rsid w:val="00101D81"/>
    <w:rsid w:val="001022F6"/>
    <w:rsid w:val="0010366E"/>
    <w:rsid w:val="0010384D"/>
    <w:rsid w:val="001043A6"/>
    <w:rsid w:val="00104A4C"/>
    <w:rsid w:val="001055B0"/>
    <w:rsid w:val="00107315"/>
    <w:rsid w:val="001076AC"/>
    <w:rsid w:val="00107719"/>
    <w:rsid w:val="00107A52"/>
    <w:rsid w:val="00107DDA"/>
    <w:rsid w:val="00107F57"/>
    <w:rsid w:val="0011078E"/>
    <w:rsid w:val="00110CDF"/>
    <w:rsid w:val="00111BB5"/>
    <w:rsid w:val="00112D35"/>
    <w:rsid w:val="00113E44"/>
    <w:rsid w:val="00113EBA"/>
    <w:rsid w:val="00114CCB"/>
    <w:rsid w:val="00115331"/>
    <w:rsid w:val="0011539C"/>
    <w:rsid w:val="0011594B"/>
    <w:rsid w:val="00116158"/>
    <w:rsid w:val="00116435"/>
    <w:rsid w:val="00116805"/>
    <w:rsid w:val="001168ED"/>
    <w:rsid w:val="001173C7"/>
    <w:rsid w:val="0011746B"/>
    <w:rsid w:val="0012036B"/>
    <w:rsid w:val="00120625"/>
    <w:rsid w:val="00120D97"/>
    <w:rsid w:val="0012173B"/>
    <w:rsid w:val="001229D9"/>
    <w:rsid w:val="00122A86"/>
    <w:rsid w:val="00122E01"/>
    <w:rsid w:val="00122E71"/>
    <w:rsid w:val="001230E8"/>
    <w:rsid w:val="00124133"/>
    <w:rsid w:val="00124805"/>
    <w:rsid w:val="00125106"/>
    <w:rsid w:val="00125268"/>
    <w:rsid w:val="00125567"/>
    <w:rsid w:val="00126020"/>
    <w:rsid w:val="00126566"/>
    <w:rsid w:val="00127145"/>
    <w:rsid w:val="0013033B"/>
    <w:rsid w:val="00130375"/>
    <w:rsid w:val="00130484"/>
    <w:rsid w:val="00130E09"/>
    <w:rsid w:val="0013105F"/>
    <w:rsid w:val="001310A0"/>
    <w:rsid w:val="0013124C"/>
    <w:rsid w:val="001312C2"/>
    <w:rsid w:val="001315C2"/>
    <w:rsid w:val="00131616"/>
    <w:rsid w:val="00131768"/>
    <w:rsid w:val="001318B9"/>
    <w:rsid w:val="0013193B"/>
    <w:rsid w:val="00131A98"/>
    <w:rsid w:val="00131F35"/>
    <w:rsid w:val="001322BF"/>
    <w:rsid w:val="001322F6"/>
    <w:rsid w:val="001324DD"/>
    <w:rsid w:val="00132AC8"/>
    <w:rsid w:val="00132FBF"/>
    <w:rsid w:val="00133221"/>
    <w:rsid w:val="0013385F"/>
    <w:rsid w:val="001340A1"/>
    <w:rsid w:val="00134B6D"/>
    <w:rsid w:val="00134BC2"/>
    <w:rsid w:val="00134C61"/>
    <w:rsid w:val="00136A85"/>
    <w:rsid w:val="00136E1B"/>
    <w:rsid w:val="00137634"/>
    <w:rsid w:val="00137BC4"/>
    <w:rsid w:val="001406B3"/>
    <w:rsid w:val="00140D93"/>
    <w:rsid w:val="0014122F"/>
    <w:rsid w:val="00141982"/>
    <w:rsid w:val="001419E7"/>
    <w:rsid w:val="00141AC8"/>
    <w:rsid w:val="00141FD1"/>
    <w:rsid w:val="0014276B"/>
    <w:rsid w:val="00142E23"/>
    <w:rsid w:val="00142E75"/>
    <w:rsid w:val="00142FB7"/>
    <w:rsid w:val="0014321F"/>
    <w:rsid w:val="00143389"/>
    <w:rsid w:val="001443B4"/>
    <w:rsid w:val="00146791"/>
    <w:rsid w:val="00146A31"/>
    <w:rsid w:val="00146B94"/>
    <w:rsid w:val="00147405"/>
    <w:rsid w:val="001500F7"/>
    <w:rsid w:val="00150FC8"/>
    <w:rsid w:val="001518D8"/>
    <w:rsid w:val="0015222E"/>
    <w:rsid w:val="00152C2E"/>
    <w:rsid w:val="00152D3F"/>
    <w:rsid w:val="00153000"/>
    <w:rsid w:val="00153131"/>
    <w:rsid w:val="0015432F"/>
    <w:rsid w:val="001546C2"/>
    <w:rsid w:val="00154A22"/>
    <w:rsid w:val="00154A87"/>
    <w:rsid w:val="001552C6"/>
    <w:rsid w:val="001556A6"/>
    <w:rsid w:val="00156565"/>
    <w:rsid w:val="0015699A"/>
    <w:rsid w:val="00156B01"/>
    <w:rsid w:val="00156B55"/>
    <w:rsid w:val="00156D10"/>
    <w:rsid w:val="0015738C"/>
    <w:rsid w:val="00157A20"/>
    <w:rsid w:val="00160709"/>
    <w:rsid w:val="00160B37"/>
    <w:rsid w:val="00160BAB"/>
    <w:rsid w:val="001621E6"/>
    <w:rsid w:val="001626A8"/>
    <w:rsid w:val="00162BCD"/>
    <w:rsid w:val="001631B7"/>
    <w:rsid w:val="00164CCE"/>
    <w:rsid w:val="00166545"/>
    <w:rsid w:val="00166BE2"/>
    <w:rsid w:val="00167137"/>
    <w:rsid w:val="00167594"/>
    <w:rsid w:val="00167701"/>
    <w:rsid w:val="00167B9A"/>
    <w:rsid w:val="00170105"/>
    <w:rsid w:val="0017066C"/>
    <w:rsid w:val="0017068A"/>
    <w:rsid w:val="001720FE"/>
    <w:rsid w:val="0017280B"/>
    <w:rsid w:val="00172E4F"/>
    <w:rsid w:val="0017328A"/>
    <w:rsid w:val="00173C3C"/>
    <w:rsid w:val="001741A2"/>
    <w:rsid w:val="00174AE1"/>
    <w:rsid w:val="00174FDE"/>
    <w:rsid w:val="00175341"/>
    <w:rsid w:val="00175D28"/>
    <w:rsid w:val="00175FA6"/>
    <w:rsid w:val="00176832"/>
    <w:rsid w:val="00177AF9"/>
    <w:rsid w:val="00181279"/>
    <w:rsid w:val="001814EA"/>
    <w:rsid w:val="00181BF8"/>
    <w:rsid w:val="00181E96"/>
    <w:rsid w:val="0018265E"/>
    <w:rsid w:val="00183731"/>
    <w:rsid w:val="00183C61"/>
    <w:rsid w:val="00183C93"/>
    <w:rsid w:val="00183CFC"/>
    <w:rsid w:val="00183F11"/>
    <w:rsid w:val="00184014"/>
    <w:rsid w:val="001846D4"/>
    <w:rsid w:val="00184B53"/>
    <w:rsid w:val="00184E01"/>
    <w:rsid w:val="00184F70"/>
    <w:rsid w:val="00185360"/>
    <w:rsid w:val="00186B7D"/>
    <w:rsid w:val="00186D17"/>
    <w:rsid w:val="00186EE2"/>
    <w:rsid w:val="0018701A"/>
    <w:rsid w:val="00187EFD"/>
    <w:rsid w:val="00190340"/>
    <w:rsid w:val="00191828"/>
    <w:rsid w:val="00192210"/>
    <w:rsid w:val="001924A6"/>
    <w:rsid w:val="00192875"/>
    <w:rsid w:val="0019292C"/>
    <w:rsid w:val="001944D5"/>
    <w:rsid w:val="00194AB3"/>
    <w:rsid w:val="00194C54"/>
    <w:rsid w:val="00194D77"/>
    <w:rsid w:val="00194F9B"/>
    <w:rsid w:val="00194FAC"/>
    <w:rsid w:val="001954B3"/>
    <w:rsid w:val="001962E8"/>
    <w:rsid w:val="00197082"/>
    <w:rsid w:val="001977D4"/>
    <w:rsid w:val="001A06B9"/>
    <w:rsid w:val="001A1E1B"/>
    <w:rsid w:val="001A2288"/>
    <w:rsid w:val="001A26DF"/>
    <w:rsid w:val="001A2845"/>
    <w:rsid w:val="001A2E35"/>
    <w:rsid w:val="001A2FF0"/>
    <w:rsid w:val="001A3877"/>
    <w:rsid w:val="001A38A2"/>
    <w:rsid w:val="001A3D5D"/>
    <w:rsid w:val="001A3E03"/>
    <w:rsid w:val="001A4864"/>
    <w:rsid w:val="001A5EE7"/>
    <w:rsid w:val="001A7456"/>
    <w:rsid w:val="001A746D"/>
    <w:rsid w:val="001A7F83"/>
    <w:rsid w:val="001B033F"/>
    <w:rsid w:val="001B038A"/>
    <w:rsid w:val="001B1074"/>
    <w:rsid w:val="001B1861"/>
    <w:rsid w:val="001B191C"/>
    <w:rsid w:val="001B1E9D"/>
    <w:rsid w:val="001B2412"/>
    <w:rsid w:val="001B28FC"/>
    <w:rsid w:val="001B2A16"/>
    <w:rsid w:val="001B2B5B"/>
    <w:rsid w:val="001B43E5"/>
    <w:rsid w:val="001B444D"/>
    <w:rsid w:val="001B4615"/>
    <w:rsid w:val="001B5A75"/>
    <w:rsid w:val="001B5DA7"/>
    <w:rsid w:val="001B5EA6"/>
    <w:rsid w:val="001B6257"/>
    <w:rsid w:val="001B66B8"/>
    <w:rsid w:val="001B7E5C"/>
    <w:rsid w:val="001C10D6"/>
    <w:rsid w:val="001C15A3"/>
    <w:rsid w:val="001C17CA"/>
    <w:rsid w:val="001C1C43"/>
    <w:rsid w:val="001C2273"/>
    <w:rsid w:val="001C2771"/>
    <w:rsid w:val="001C3388"/>
    <w:rsid w:val="001C420C"/>
    <w:rsid w:val="001C42C0"/>
    <w:rsid w:val="001C4477"/>
    <w:rsid w:val="001C47CA"/>
    <w:rsid w:val="001C5FBD"/>
    <w:rsid w:val="001C68C5"/>
    <w:rsid w:val="001C6923"/>
    <w:rsid w:val="001C6BD6"/>
    <w:rsid w:val="001C6ECD"/>
    <w:rsid w:val="001C735E"/>
    <w:rsid w:val="001C7368"/>
    <w:rsid w:val="001C7472"/>
    <w:rsid w:val="001C77E9"/>
    <w:rsid w:val="001C7801"/>
    <w:rsid w:val="001D1BC8"/>
    <w:rsid w:val="001D208B"/>
    <w:rsid w:val="001D224A"/>
    <w:rsid w:val="001D3008"/>
    <w:rsid w:val="001D3B95"/>
    <w:rsid w:val="001D4860"/>
    <w:rsid w:val="001D4DD9"/>
    <w:rsid w:val="001D531A"/>
    <w:rsid w:val="001D66A0"/>
    <w:rsid w:val="001D6A93"/>
    <w:rsid w:val="001D769B"/>
    <w:rsid w:val="001D77E7"/>
    <w:rsid w:val="001D7A1E"/>
    <w:rsid w:val="001E0D9D"/>
    <w:rsid w:val="001E139A"/>
    <w:rsid w:val="001E1605"/>
    <w:rsid w:val="001E3289"/>
    <w:rsid w:val="001E3435"/>
    <w:rsid w:val="001E3F6E"/>
    <w:rsid w:val="001E4483"/>
    <w:rsid w:val="001E4624"/>
    <w:rsid w:val="001E4B61"/>
    <w:rsid w:val="001E4FE6"/>
    <w:rsid w:val="001E528A"/>
    <w:rsid w:val="001E55E7"/>
    <w:rsid w:val="001E55EF"/>
    <w:rsid w:val="001E6389"/>
    <w:rsid w:val="001E6871"/>
    <w:rsid w:val="001E70D7"/>
    <w:rsid w:val="001E751A"/>
    <w:rsid w:val="001E793F"/>
    <w:rsid w:val="001F031D"/>
    <w:rsid w:val="001F0D9E"/>
    <w:rsid w:val="001F1067"/>
    <w:rsid w:val="001F1357"/>
    <w:rsid w:val="001F14C1"/>
    <w:rsid w:val="001F14ED"/>
    <w:rsid w:val="001F1EBB"/>
    <w:rsid w:val="001F20AB"/>
    <w:rsid w:val="001F252B"/>
    <w:rsid w:val="001F262E"/>
    <w:rsid w:val="001F28C7"/>
    <w:rsid w:val="001F2D5F"/>
    <w:rsid w:val="001F37E1"/>
    <w:rsid w:val="001F412C"/>
    <w:rsid w:val="001F49A0"/>
    <w:rsid w:val="001F518A"/>
    <w:rsid w:val="001F5470"/>
    <w:rsid w:val="001F5AE8"/>
    <w:rsid w:val="001F6A83"/>
    <w:rsid w:val="001F6E93"/>
    <w:rsid w:val="001F7301"/>
    <w:rsid w:val="001F78FB"/>
    <w:rsid w:val="00200609"/>
    <w:rsid w:val="00200E61"/>
    <w:rsid w:val="00201097"/>
    <w:rsid w:val="0020197F"/>
    <w:rsid w:val="00202A01"/>
    <w:rsid w:val="0020376F"/>
    <w:rsid w:val="00203834"/>
    <w:rsid w:val="00203A97"/>
    <w:rsid w:val="00203DF4"/>
    <w:rsid w:val="00204022"/>
    <w:rsid w:val="002040D0"/>
    <w:rsid w:val="002047FE"/>
    <w:rsid w:val="00204894"/>
    <w:rsid w:val="002051AA"/>
    <w:rsid w:val="00205C5F"/>
    <w:rsid w:val="002068B8"/>
    <w:rsid w:val="00207A00"/>
    <w:rsid w:val="00207A55"/>
    <w:rsid w:val="00210B5D"/>
    <w:rsid w:val="00210CAB"/>
    <w:rsid w:val="002114AC"/>
    <w:rsid w:val="002114C7"/>
    <w:rsid w:val="002115A3"/>
    <w:rsid w:val="002118D3"/>
    <w:rsid w:val="00211A54"/>
    <w:rsid w:val="00211A91"/>
    <w:rsid w:val="00211EC3"/>
    <w:rsid w:val="002124E6"/>
    <w:rsid w:val="0021306C"/>
    <w:rsid w:val="002134BA"/>
    <w:rsid w:val="00213AE3"/>
    <w:rsid w:val="002146F7"/>
    <w:rsid w:val="0021470E"/>
    <w:rsid w:val="0021471B"/>
    <w:rsid w:val="00214CA1"/>
    <w:rsid w:val="002158B3"/>
    <w:rsid w:val="00215AAF"/>
    <w:rsid w:val="00215E9F"/>
    <w:rsid w:val="00215FBC"/>
    <w:rsid w:val="002168BE"/>
    <w:rsid w:val="00216BE8"/>
    <w:rsid w:val="00216C4A"/>
    <w:rsid w:val="00216F05"/>
    <w:rsid w:val="00217B0B"/>
    <w:rsid w:val="00220122"/>
    <w:rsid w:val="00220271"/>
    <w:rsid w:val="00220E8B"/>
    <w:rsid w:val="00221ABF"/>
    <w:rsid w:val="00221BC0"/>
    <w:rsid w:val="002224F9"/>
    <w:rsid w:val="00222E04"/>
    <w:rsid w:val="00223887"/>
    <w:rsid w:val="0022559D"/>
    <w:rsid w:val="00227B1F"/>
    <w:rsid w:val="00231E1E"/>
    <w:rsid w:val="00232164"/>
    <w:rsid w:val="00233841"/>
    <w:rsid w:val="00233A70"/>
    <w:rsid w:val="00234612"/>
    <w:rsid w:val="002349F5"/>
    <w:rsid w:val="002350A1"/>
    <w:rsid w:val="002352F2"/>
    <w:rsid w:val="00235C85"/>
    <w:rsid w:val="00236279"/>
    <w:rsid w:val="0023648D"/>
    <w:rsid w:val="0023674D"/>
    <w:rsid w:val="00236B2A"/>
    <w:rsid w:val="0023735A"/>
    <w:rsid w:val="00237610"/>
    <w:rsid w:val="002376C9"/>
    <w:rsid w:val="00240819"/>
    <w:rsid w:val="002419F3"/>
    <w:rsid w:val="002431CC"/>
    <w:rsid w:val="0024429F"/>
    <w:rsid w:val="00244343"/>
    <w:rsid w:val="00244A4D"/>
    <w:rsid w:val="00244A75"/>
    <w:rsid w:val="00244A85"/>
    <w:rsid w:val="00244E17"/>
    <w:rsid w:val="0024651E"/>
    <w:rsid w:val="00246B08"/>
    <w:rsid w:val="00246B22"/>
    <w:rsid w:val="002479BD"/>
    <w:rsid w:val="00247A04"/>
    <w:rsid w:val="002505AD"/>
    <w:rsid w:val="00250859"/>
    <w:rsid w:val="00250D0D"/>
    <w:rsid w:val="00251404"/>
    <w:rsid w:val="00251714"/>
    <w:rsid w:val="00251CAA"/>
    <w:rsid w:val="00252910"/>
    <w:rsid w:val="00252A00"/>
    <w:rsid w:val="00252DEE"/>
    <w:rsid w:val="00252FAE"/>
    <w:rsid w:val="002537A1"/>
    <w:rsid w:val="002538C3"/>
    <w:rsid w:val="00253A29"/>
    <w:rsid w:val="002550CE"/>
    <w:rsid w:val="00255DA9"/>
    <w:rsid w:val="00256472"/>
    <w:rsid w:val="0025693D"/>
    <w:rsid w:val="00256F9D"/>
    <w:rsid w:val="00257276"/>
    <w:rsid w:val="00257882"/>
    <w:rsid w:val="00257C8A"/>
    <w:rsid w:val="002604FA"/>
    <w:rsid w:val="002606E8"/>
    <w:rsid w:val="00260978"/>
    <w:rsid w:val="00260D02"/>
    <w:rsid w:val="00260E7D"/>
    <w:rsid w:val="0026104D"/>
    <w:rsid w:val="0026273E"/>
    <w:rsid w:val="002636E4"/>
    <w:rsid w:val="00264257"/>
    <w:rsid w:val="0026439F"/>
    <w:rsid w:val="002645FA"/>
    <w:rsid w:val="00264C52"/>
    <w:rsid w:val="0026562E"/>
    <w:rsid w:val="002657C4"/>
    <w:rsid w:val="00265B57"/>
    <w:rsid w:val="0026625C"/>
    <w:rsid w:val="00266350"/>
    <w:rsid w:val="002667A3"/>
    <w:rsid w:val="00266B97"/>
    <w:rsid w:val="00267096"/>
    <w:rsid w:val="00267856"/>
    <w:rsid w:val="00267AFC"/>
    <w:rsid w:val="00267BD3"/>
    <w:rsid w:val="00267C38"/>
    <w:rsid w:val="00270D0E"/>
    <w:rsid w:val="00273043"/>
    <w:rsid w:val="00273B8D"/>
    <w:rsid w:val="00274AF8"/>
    <w:rsid w:val="00274F0E"/>
    <w:rsid w:val="00275C03"/>
    <w:rsid w:val="00275C60"/>
    <w:rsid w:val="00275DC4"/>
    <w:rsid w:val="00276993"/>
    <w:rsid w:val="00276A04"/>
    <w:rsid w:val="00276A20"/>
    <w:rsid w:val="00276B72"/>
    <w:rsid w:val="00276D6D"/>
    <w:rsid w:val="00277F12"/>
    <w:rsid w:val="00277F87"/>
    <w:rsid w:val="002800E0"/>
    <w:rsid w:val="00281183"/>
    <w:rsid w:val="0028228E"/>
    <w:rsid w:val="00282B3F"/>
    <w:rsid w:val="00282BA5"/>
    <w:rsid w:val="002834A3"/>
    <w:rsid w:val="002838E7"/>
    <w:rsid w:val="002855F0"/>
    <w:rsid w:val="00285912"/>
    <w:rsid w:val="00285F23"/>
    <w:rsid w:val="00286038"/>
    <w:rsid w:val="002860D1"/>
    <w:rsid w:val="002866DB"/>
    <w:rsid w:val="00287862"/>
    <w:rsid w:val="00287AF8"/>
    <w:rsid w:val="002901AA"/>
    <w:rsid w:val="0029042E"/>
    <w:rsid w:val="00291AFF"/>
    <w:rsid w:val="00293101"/>
    <w:rsid w:val="0029352A"/>
    <w:rsid w:val="00294188"/>
    <w:rsid w:val="00294621"/>
    <w:rsid w:val="00296C72"/>
    <w:rsid w:val="002973E6"/>
    <w:rsid w:val="002975E3"/>
    <w:rsid w:val="0029760E"/>
    <w:rsid w:val="00297A62"/>
    <w:rsid w:val="00297AD6"/>
    <w:rsid w:val="00297B64"/>
    <w:rsid w:val="002A06E1"/>
    <w:rsid w:val="002A0FFB"/>
    <w:rsid w:val="002A302B"/>
    <w:rsid w:val="002A3380"/>
    <w:rsid w:val="002A3591"/>
    <w:rsid w:val="002A3A1C"/>
    <w:rsid w:val="002A4E65"/>
    <w:rsid w:val="002A4F9C"/>
    <w:rsid w:val="002A54B8"/>
    <w:rsid w:val="002A61C6"/>
    <w:rsid w:val="002A6794"/>
    <w:rsid w:val="002A6E65"/>
    <w:rsid w:val="002A6F1D"/>
    <w:rsid w:val="002A700C"/>
    <w:rsid w:val="002A735C"/>
    <w:rsid w:val="002B133C"/>
    <w:rsid w:val="002B2A5B"/>
    <w:rsid w:val="002B2BCD"/>
    <w:rsid w:val="002B2C7D"/>
    <w:rsid w:val="002B32AA"/>
    <w:rsid w:val="002B36A9"/>
    <w:rsid w:val="002B36E0"/>
    <w:rsid w:val="002B3CA6"/>
    <w:rsid w:val="002B3F0B"/>
    <w:rsid w:val="002B4A4E"/>
    <w:rsid w:val="002B4D5F"/>
    <w:rsid w:val="002B57DB"/>
    <w:rsid w:val="002B5EBF"/>
    <w:rsid w:val="002B60FD"/>
    <w:rsid w:val="002B67A7"/>
    <w:rsid w:val="002B69A1"/>
    <w:rsid w:val="002B6D02"/>
    <w:rsid w:val="002B6F3D"/>
    <w:rsid w:val="002B6FE7"/>
    <w:rsid w:val="002B72CD"/>
    <w:rsid w:val="002B7F60"/>
    <w:rsid w:val="002C0236"/>
    <w:rsid w:val="002C05B9"/>
    <w:rsid w:val="002C08CF"/>
    <w:rsid w:val="002C0CB1"/>
    <w:rsid w:val="002C109A"/>
    <w:rsid w:val="002C1526"/>
    <w:rsid w:val="002C3654"/>
    <w:rsid w:val="002C3882"/>
    <w:rsid w:val="002C3B6B"/>
    <w:rsid w:val="002C3BD2"/>
    <w:rsid w:val="002C3F0F"/>
    <w:rsid w:val="002C4DB0"/>
    <w:rsid w:val="002C4E84"/>
    <w:rsid w:val="002C50D2"/>
    <w:rsid w:val="002C5123"/>
    <w:rsid w:val="002C66D4"/>
    <w:rsid w:val="002C6F18"/>
    <w:rsid w:val="002C6FAE"/>
    <w:rsid w:val="002C6FB6"/>
    <w:rsid w:val="002C706C"/>
    <w:rsid w:val="002C73FB"/>
    <w:rsid w:val="002C746A"/>
    <w:rsid w:val="002C7501"/>
    <w:rsid w:val="002C7A52"/>
    <w:rsid w:val="002D07F3"/>
    <w:rsid w:val="002D0A98"/>
    <w:rsid w:val="002D0BB7"/>
    <w:rsid w:val="002D142D"/>
    <w:rsid w:val="002D15F1"/>
    <w:rsid w:val="002D1AC1"/>
    <w:rsid w:val="002D1F3F"/>
    <w:rsid w:val="002D29DC"/>
    <w:rsid w:val="002D2CFE"/>
    <w:rsid w:val="002D2F6C"/>
    <w:rsid w:val="002D3320"/>
    <w:rsid w:val="002D342A"/>
    <w:rsid w:val="002D35F2"/>
    <w:rsid w:val="002D547B"/>
    <w:rsid w:val="002D5966"/>
    <w:rsid w:val="002D599D"/>
    <w:rsid w:val="002D5A35"/>
    <w:rsid w:val="002D6596"/>
    <w:rsid w:val="002D72DA"/>
    <w:rsid w:val="002E01CF"/>
    <w:rsid w:val="002E06DD"/>
    <w:rsid w:val="002E0BEE"/>
    <w:rsid w:val="002E0FDC"/>
    <w:rsid w:val="002E1194"/>
    <w:rsid w:val="002E3044"/>
    <w:rsid w:val="002E451B"/>
    <w:rsid w:val="002E4CB5"/>
    <w:rsid w:val="002E7A51"/>
    <w:rsid w:val="002E7CBF"/>
    <w:rsid w:val="002F034F"/>
    <w:rsid w:val="002F10C6"/>
    <w:rsid w:val="002F117A"/>
    <w:rsid w:val="002F13E4"/>
    <w:rsid w:val="002F140F"/>
    <w:rsid w:val="002F17FE"/>
    <w:rsid w:val="002F198F"/>
    <w:rsid w:val="002F19B9"/>
    <w:rsid w:val="002F1A3D"/>
    <w:rsid w:val="002F1AA7"/>
    <w:rsid w:val="002F207B"/>
    <w:rsid w:val="002F2684"/>
    <w:rsid w:val="002F28AE"/>
    <w:rsid w:val="002F291C"/>
    <w:rsid w:val="002F2F58"/>
    <w:rsid w:val="002F337D"/>
    <w:rsid w:val="002F38A0"/>
    <w:rsid w:val="002F415E"/>
    <w:rsid w:val="002F46B6"/>
    <w:rsid w:val="002F48A3"/>
    <w:rsid w:val="002F4ACA"/>
    <w:rsid w:val="002F529B"/>
    <w:rsid w:val="002F5773"/>
    <w:rsid w:val="002F5E33"/>
    <w:rsid w:val="002F6979"/>
    <w:rsid w:val="002F6FC5"/>
    <w:rsid w:val="002F71C9"/>
    <w:rsid w:val="002F721B"/>
    <w:rsid w:val="002F742B"/>
    <w:rsid w:val="002F753E"/>
    <w:rsid w:val="00301544"/>
    <w:rsid w:val="00302E9F"/>
    <w:rsid w:val="00303148"/>
    <w:rsid w:val="00303224"/>
    <w:rsid w:val="00303443"/>
    <w:rsid w:val="00303EEC"/>
    <w:rsid w:val="003053DE"/>
    <w:rsid w:val="00305F8C"/>
    <w:rsid w:val="0030648B"/>
    <w:rsid w:val="003066E1"/>
    <w:rsid w:val="00306DD4"/>
    <w:rsid w:val="00306ED2"/>
    <w:rsid w:val="0030767F"/>
    <w:rsid w:val="003078CA"/>
    <w:rsid w:val="00307B88"/>
    <w:rsid w:val="00307D21"/>
    <w:rsid w:val="00307DE4"/>
    <w:rsid w:val="00310640"/>
    <w:rsid w:val="00311DBB"/>
    <w:rsid w:val="003124D0"/>
    <w:rsid w:val="00312866"/>
    <w:rsid w:val="003128CD"/>
    <w:rsid w:val="00312E9C"/>
    <w:rsid w:val="003146E0"/>
    <w:rsid w:val="00314813"/>
    <w:rsid w:val="0031494B"/>
    <w:rsid w:val="003149F7"/>
    <w:rsid w:val="003157A2"/>
    <w:rsid w:val="00315F25"/>
    <w:rsid w:val="003160EB"/>
    <w:rsid w:val="0031621B"/>
    <w:rsid w:val="0031672D"/>
    <w:rsid w:val="003167B8"/>
    <w:rsid w:val="00316DE1"/>
    <w:rsid w:val="00316E5C"/>
    <w:rsid w:val="00316F4B"/>
    <w:rsid w:val="0031763F"/>
    <w:rsid w:val="00317D62"/>
    <w:rsid w:val="003209A5"/>
    <w:rsid w:val="00322542"/>
    <w:rsid w:val="00322A55"/>
    <w:rsid w:val="00322D8C"/>
    <w:rsid w:val="00323B32"/>
    <w:rsid w:val="00324150"/>
    <w:rsid w:val="00324993"/>
    <w:rsid w:val="00325242"/>
    <w:rsid w:val="0032622F"/>
    <w:rsid w:val="00326C10"/>
    <w:rsid w:val="00330262"/>
    <w:rsid w:val="003307A7"/>
    <w:rsid w:val="00330B73"/>
    <w:rsid w:val="00331252"/>
    <w:rsid w:val="00331DF6"/>
    <w:rsid w:val="0033229D"/>
    <w:rsid w:val="003323FD"/>
    <w:rsid w:val="003327D9"/>
    <w:rsid w:val="00332E77"/>
    <w:rsid w:val="003337EC"/>
    <w:rsid w:val="003339D0"/>
    <w:rsid w:val="003344B8"/>
    <w:rsid w:val="003346E3"/>
    <w:rsid w:val="0033538C"/>
    <w:rsid w:val="00335BA6"/>
    <w:rsid w:val="00336251"/>
    <w:rsid w:val="00336CA0"/>
    <w:rsid w:val="00337C0A"/>
    <w:rsid w:val="003408EE"/>
    <w:rsid w:val="00340BB8"/>
    <w:rsid w:val="003411AF"/>
    <w:rsid w:val="00341F05"/>
    <w:rsid w:val="0034221A"/>
    <w:rsid w:val="0034327B"/>
    <w:rsid w:val="003442C4"/>
    <w:rsid w:val="0034438A"/>
    <w:rsid w:val="00344430"/>
    <w:rsid w:val="00344A68"/>
    <w:rsid w:val="00345788"/>
    <w:rsid w:val="00346188"/>
    <w:rsid w:val="003464A1"/>
    <w:rsid w:val="00346BE0"/>
    <w:rsid w:val="0034711B"/>
    <w:rsid w:val="00347846"/>
    <w:rsid w:val="00347C8F"/>
    <w:rsid w:val="00350359"/>
    <w:rsid w:val="00351606"/>
    <w:rsid w:val="003521C7"/>
    <w:rsid w:val="00352D98"/>
    <w:rsid w:val="00353739"/>
    <w:rsid w:val="00353852"/>
    <w:rsid w:val="00353BC4"/>
    <w:rsid w:val="00354DC0"/>
    <w:rsid w:val="00356D46"/>
    <w:rsid w:val="00356DD9"/>
    <w:rsid w:val="00356DFA"/>
    <w:rsid w:val="003600EE"/>
    <w:rsid w:val="003607FA"/>
    <w:rsid w:val="0036081A"/>
    <w:rsid w:val="00360ED3"/>
    <w:rsid w:val="00361EA4"/>
    <w:rsid w:val="0036221A"/>
    <w:rsid w:val="00362EA6"/>
    <w:rsid w:val="0036307B"/>
    <w:rsid w:val="00363738"/>
    <w:rsid w:val="00363981"/>
    <w:rsid w:val="00364299"/>
    <w:rsid w:val="003652DC"/>
    <w:rsid w:val="00365583"/>
    <w:rsid w:val="0036580B"/>
    <w:rsid w:val="003670C9"/>
    <w:rsid w:val="00367A77"/>
    <w:rsid w:val="00367CE5"/>
    <w:rsid w:val="00367D39"/>
    <w:rsid w:val="00370520"/>
    <w:rsid w:val="00370A0F"/>
    <w:rsid w:val="00371C78"/>
    <w:rsid w:val="00371CA1"/>
    <w:rsid w:val="00371FF8"/>
    <w:rsid w:val="00372654"/>
    <w:rsid w:val="00372CDC"/>
    <w:rsid w:val="00373B2E"/>
    <w:rsid w:val="00373EBB"/>
    <w:rsid w:val="0037456E"/>
    <w:rsid w:val="003747EE"/>
    <w:rsid w:val="00374BD2"/>
    <w:rsid w:val="00375144"/>
    <w:rsid w:val="00375299"/>
    <w:rsid w:val="00375371"/>
    <w:rsid w:val="003753E0"/>
    <w:rsid w:val="003764BA"/>
    <w:rsid w:val="003766F3"/>
    <w:rsid w:val="00377616"/>
    <w:rsid w:val="0038029F"/>
    <w:rsid w:val="00380EE2"/>
    <w:rsid w:val="00380F61"/>
    <w:rsid w:val="00381326"/>
    <w:rsid w:val="00381A78"/>
    <w:rsid w:val="00381DDB"/>
    <w:rsid w:val="00381EB8"/>
    <w:rsid w:val="003824EE"/>
    <w:rsid w:val="00382D4A"/>
    <w:rsid w:val="00382E13"/>
    <w:rsid w:val="00383CD6"/>
    <w:rsid w:val="00383DC7"/>
    <w:rsid w:val="00384605"/>
    <w:rsid w:val="00384CE1"/>
    <w:rsid w:val="003853F1"/>
    <w:rsid w:val="00385502"/>
    <w:rsid w:val="00385831"/>
    <w:rsid w:val="00386465"/>
    <w:rsid w:val="0038673F"/>
    <w:rsid w:val="003876D0"/>
    <w:rsid w:val="003877B6"/>
    <w:rsid w:val="0039066D"/>
    <w:rsid w:val="00390E3B"/>
    <w:rsid w:val="003915AC"/>
    <w:rsid w:val="003922C8"/>
    <w:rsid w:val="003923F6"/>
    <w:rsid w:val="003944B9"/>
    <w:rsid w:val="00394CD6"/>
    <w:rsid w:val="00394DF7"/>
    <w:rsid w:val="003960F3"/>
    <w:rsid w:val="00396777"/>
    <w:rsid w:val="003976DB"/>
    <w:rsid w:val="00397BB0"/>
    <w:rsid w:val="003A02EF"/>
    <w:rsid w:val="003A1E5B"/>
    <w:rsid w:val="003A3876"/>
    <w:rsid w:val="003A493E"/>
    <w:rsid w:val="003A4A37"/>
    <w:rsid w:val="003A501A"/>
    <w:rsid w:val="003A6079"/>
    <w:rsid w:val="003A6A00"/>
    <w:rsid w:val="003A7E97"/>
    <w:rsid w:val="003A7FF2"/>
    <w:rsid w:val="003B135F"/>
    <w:rsid w:val="003B1890"/>
    <w:rsid w:val="003B1B89"/>
    <w:rsid w:val="003B2733"/>
    <w:rsid w:val="003B2AD4"/>
    <w:rsid w:val="003B2F80"/>
    <w:rsid w:val="003B300B"/>
    <w:rsid w:val="003B30A9"/>
    <w:rsid w:val="003B3997"/>
    <w:rsid w:val="003B3F8A"/>
    <w:rsid w:val="003B4EC7"/>
    <w:rsid w:val="003B5574"/>
    <w:rsid w:val="003B58FF"/>
    <w:rsid w:val="003B6E26"/>
    <w:rsid w:val="003B6E90"/>
    <w:rsid w:val="003B7518"/>
    <w:rsid w:val="003B7DE9"/>
    <w:rsid w:val="003C0157"/>
    <w:rsid w:val="003C08FD"/>
    <w:rsid w:val="003C0A0B"/>
    <w:rsid w:val="003C16CD"/>
    <w:rsid w:val="003C1D9A"/>
    <w:rsid w:val="003C1F1E"/>
    <w:rsid w:val="003C2906"/>
    <w:rsid w:val="003C36F2"/>
    <w:rsid w:val="003C3797"/>
    <w:rsid w:val="003C393F"/>
    <w:rsid w:val="003C4466"/>
    <w:rsid w:val="003C533B"/>
    <w:rsid w:val="003C5566"/>
    <w:rsid w:val="003C5836"/>
    <w:rsid w:val="003C6044"/>
    <w:rsid w:val="003C6099"/>
    <w:rsid w:val="003C61EF"/>
    <w:rsid w:val="003C66F0"/>
    <w:rsid w:val="003C74C5"/>
    <w:rsid w:val="003D1E28"/>
    <w:rsid w:val="003D21C6"/>
    <w:rsid w:val="003D2A68"/>
    <w:rsid w:val="003D2A6E"/>
    <w:rsid w:val="003D3027"/>
    <w:rsid w:val="003D4162"/>
    <w:rsid w:val="003D44D6"/>
    <w:rsid w:val="003D45CE"/>
    <w:rsid w:val="003D4D4D"/>
    <w:rsid w:val="003D50A9"/>
    <w:rsid w:val="003D5D76"/>
    <w:rsid w:val="003D7A09"/>
    <w:rsid w:val="003E0329"/>
    <w:rsid w:val="003E1023"/>
    <w:rsid w:val="003E130A"/>
    <w:rsid w:val="003E1B92"/>
    <w:rsid w:val="003E1F68"/>
    <w:rsid w:val="003E2305"/>
    <w:rsid w:val="003E2FFB"/>
    <w:rsid w:val="003E3FE9"/>
    <w:rsid w:val="003E4E3B"/>
    <w:rsid w:val="003E50CE"/>
    <w:rsid w:val="003E6161"/>
    <w:rsid w:val="003E6684"/>
    <w:rsid w:val="003E72DD"/>
    <w:rsid w:val="003F020D"/>
    <w:rsid w:val="003F0CB0"/>
    <w:rsid w:val="003F0E7C"/>
    <w:rsid w:val="003F0FBF"/>
    <w:rsid w:val="003F11AF"/>
    <w:rsid w:val="003F14AB"/>
    <w:rsid w:val="003F15FF"/>
    <w:rsid w:val="003F16EB"/>
    <w:rsid w:val="003F1840"/>
    <w:rsid w:val="003F2215"/>
    <w:rsid w:val="003F22D1"/>
    <w:rsid w:val="003F27ED"/>
    <w:rsid w:val="003F288A"/>
    <w:rsid w:val="003F4517"/>
    <w:rsid w:val="003F5737"/>
    <w:rsid w:val="003F59B5"/>
    <w:rsid w:val="003F5A3E"/>
    <w:rsid w:val="003F5D26"/>
    <w:rsid w:val="003F6307"/>
    <w:rsid w:val="003F64A7"/>
    <w:rsid w:val="003F6B32"/>
    <w:rsid w:val="003F77AC"/>
    <w:rsid w:val="003F78BE"/>
    <w:rsid w:val="004006B0"/>
    <w:rsid w:val="00400ECA"/>
    <w:rsid w:val="0040160D"/>
    <w:rsid w:val="00401A30"/>
    <w:rsid w:val="00403268"/>
    <w:rsid w:val="00403A92"/>
    <w:rsid w:val="004041CF"/>
    <w:rsid w:val="0040434F"/>
    <w:rsid w:val="00404754"/>
    <w:rsid w:val="00404A51"/>
    <w:rsid w:val="00404AEC"/>
    <w:rsid w:val="004056C6"/>
    <w:rsid w:val="00405F04"/>
    <w:rsid w:val="00406ABF"/>
    <w:rsid w:val="00406E73"/>
    <w:rsid w:val="0040713B"/>
    <w:rsid w:val="00407659"/>
    <w:rsid w:val="00407E21"/>
    <w:rsid w:val="0041032A"/>
    <w:rsid w:val="00411364"/>
    <w:rsid w:val="00411738"/>
    <w:rsid w:val="00411B78"/>
    <w:rsid w:val="00412314"/>
    <w:rsid w:val="0041242B"/>
    <w:rsid w:val="004127A5"/>
    <w:rsid w:val="0041299D"/>
    <w:rsid w:val="00412CA3"/>
    <w:rsid w:val="00412D2E"/>
    <w:rsid w:val="004136C3"/>
    <w:rsid w:val="00413760"/>
    <w:rsid w:val="00413A8D"/>
    <w:rsid w:val="00413E47"/>
    <w:rsid w:val="0041511C"/>
    <w:rsid w:val="00415194"/>
    <w:rsid w:val="004153B8"/>
    <w:rsid w:val="00415C48"/>
    <w:rsid w:val="004166A5"/>
    <w:rsid w:val="0041676D"/>
    <w:rsid w:val="00416CD7"/>
    <w:rsid w:val="00417D9E"/>
    <w:rsid w:val="00421602"/>
    <w:rsid w:val="00421AC5"/>
    <w:rsid w:val="00422360"/>
    <w:rsid w:val="00422F85"/>
    <w:rsid w:val="00423E7A"/>
    <w:rsid w:val="0042456D"/>
    <w:rsid w:val="0042461F"/>
    <w:rsid w:val="00424701"/>
    <w:rsid w:val="004253AE"/>
    <w:rsid w:val="004253D3"/>
    <w:rsid w:val="004254E0"/>
    <w:rsid w:val="00425D2B"/>
    <w:rsid w:val="00425D4F"/>
    <w:rsid w:val="0042623C"/>
    <w:rsid w:val="0042689B"/>
    <w:rsid w:val="00426E69"/>
    <w:rsid w:val="00426FED"/>
    <w:rsid w:val="00427D93"/>
    <w:rsid w:val="00427FCD"/>
    <w:rsid w:val="00430FFB"/>
    <w:rsid w:val="0043107F"/>
    <w:rsid w:val="004312E8"/>
    <w:rsid w:val="00431E3D"/>
    <w:rsid w:val="00432943"/>
    <w:rsid w:val="0043391C"/>
    <w:rsid w:val="00433AFD"/>
    <w:rsid w:val="00433B75"/>
    <w:rsid w:val="00433D1E"/>
    <w:rsid w:val="00433EC3"/>
    <w:rsid w:val="00434937"/>
    <w:rsid w:val="00434EAE"/>
    <w:rsid w:val="00435703"/>
    <w:rsid w:val="004368E2"/>
    <w:rsid w:val="00437A43"/>
    <w:rsid w:val="00437E50"/>
    <w:rsid w:val="004402DA"/>
    <w:rsid w:val="00441511"/>
    <w:rsid w:val="0044294B"/>
    <w:rsid w:val="00442A0D"/>
    <w:rsid w:val="00442F34"/>
    <w:rsid w:val="00443A6F"/>
    <w:rsid w:val="004441D9"/>
    <w:rsid w:val="004445C6"/>
    <w:rsid w:val="004446D1"/>
    <w:rsid w:val="004449E4"/>
    <w:rsid w:val="00444F15"/>
    <w:rsid w:val="00444F41"/>
    <w:rsid w:val="004450D2"/>
    <w:rsid w:val="00445D57"/>
    <w:rsid w:val="00446068"/>
    <w:rsid w:val="004460F9"/>
    <w:rsid w:val="00446178"/>
    <w:rsid w:val="004462FB"/>
    <w:rsid w:val="00446CF2"/>
    <w:rsid w:val="0044727E"/>
    <w:rsid w:val="00447F6C"/>
    <w:rsid w:val="004500F7"/>
    <w:rsid w:val="00450445"/>
    <w:rsid w:val="00450446"/>
    <w:rsid w:val="004504F5"/>
    <w:rsid w:val="00450936"/>
    <w:rsid w:val="00451180"/>
    <w:rsid w:val="004518E9"/>
    <w:rsid w:val="00451F06"/>
    <w:rsid w:val="00452316"/>
    <w:rsid w:val="0045246F"/>
    <w:rsid w:val="0045270F"/>
    <w:rsid w:val="0045274B"/>
    <w:rsid w:val="00452FC3"/>
    <w:rsid w:val="0045316E"/>
    <w:rsid w:val="00453256"/>
    <w:rsid w:val="00453369"/>
    <w:rsid w:val="00453FC6"/>
    <w:rsid w:val="00454660"/>
    <w:rsid w:val="00454A50"/>
    <w:rsid w:val="00455D92"/>
    <w:rsid w:val="00457192"/>
    <w:rsid w:val="0045720B"/>
    <w:rsid w:val="00457776"/>
    <w:rsid w:val="00457A4E"/>
    <w:rsid w:val="00457A84"/>
    <w:rsid w:val="00457CAA"/>
    <w:rsid w:val="00460C49"/>
    <w:rsid w:val="0046122E"/>
    <w:rsid w:val="004625C5"/>
    <w:rsid w:val="00462C7E"/>
    <w:rsid w:val="00462DD0"/>
    <w:rsid w:val="00463087"/>
    <w:rsid w:val="00463C83"/>
    <w:rsid w:val="00464B89"/>
    <w:rsid w:val="00464BAF"/>
    <w:rsid w:val="004651AC"/>
    <w:rsid w:val="00465E98"/>
    <w:rsid w:val="0046760D"/>
    <w:rsid w:val="00467BC5"/>
    <w:rsid w:val="00467BFD"/>
    <w:rsid w:val="004715BD"/>
    <w:rsid w:val="00471F62"/>
    <w:rsid w:val="004728CE"/>
    <w:rsid w:val="00472B82"/>
    <w:rsid w:val="00473B7D"/>
    <w:rsid w:val="00474647"/>
    <w:rsid w:val="0047479B"/>
    <w:rsid w:val="00474D93"/>
    <w:rsid w:val="0047676F"/>
    <w:rsid w:val="0047698C"/>
    <w:rsid w:val="00476EB0"/>
    <w:rsid w:val="004773FD"/>
    <w:rsid w:val="00477B48"/>
    <w:rsid w:val="004804A8"/>
    <w:rsid w:val="004806E7"/>
    <w:rsid w:val="00480FAF"/>
    <w:rsid w:val="00481BCC"/>
    <w:rsid w:val="00481C17"/>
    <w:rsid w:val="00482033"/>
    <w:rsid w:val="0048299D"/>
    <w:rsid w:val="00484011"/>
    <w:rsid w:val="00484425"/>
    <w:rsid w:val="00484D2C"/>
    <w:rsid w:val="0048620C"/>
    <w:rsid w:val="00486811"/>
    <w:rsid w:val="00486A22"/>
    <w:rsid w:val="00486ADB"/>
    <w:rsid w:val="00486FC7"/>
    <w:rsid w:val="004871C7"/>
    <w:rsid w:val="00487819"/>
    <w:rsid w:val="00487B16"/>
    <w:rsid w:val="004900B0"/>
    <w:rsid w:val="00490A22"/>
    <w:rsid w:val="00491567"/>
    <w:rsid w:val="00491F40"/>
    <w:rsid w:val="00492326"/>
    <w:rsid w:val="00492BA0"/>
    <w:rsid w:val="00493586"/>
    <w:rsid w:val="004938DB"/>
    <w:rsid w:val="0049463E"/>
    <w:rsid w:val="0049537E"/>
    <w:rsid w:val="0049578B"/>
    <w:rsid w:val="00495BDB"/>
    <w:rsid w:val="004962E3"/>
    <w:rsid w:val="0049655C"/>
    <w:rsid w:val="004970CC"/>
    <w:rsid w:val="0049784C"/>
    <w:rsid w:val="00497876"/>
    <w:rsid w:val="004A079B"/>
    <w:rsid w:val="004A08EA"/>
    <w:rsid w:val="004A1070"/>
    <w:rsid w:val="004A225A"/>
    <w:rsid w:val="004A3FD1"/>
    <w:rsid w:val="004A42FD"/>
    <w:rsid w:val="004A4653"/>
    <w:rsid w:val="004A470C"/>
    <w:rsid w:val="004A4A59"/>
    <w:rsid w:val="004A4B75"/>
    <w:rsid w:val="004A4CE9"/>
    <w:rsid w:val="004A520F"/>
    <w:rsid w:val="004A5636"/>
    <w:rsid w:val="004A58E7"/>
    <w:rsid w:val="004A6FB0"/>
    <w:rsid w:val="004A6FFD"/>
    <w:rsid w:val="004A74CC"/>
    <w:rsid w:val="004B037C"/>
    <w:rsid w:val="004B08AD"/>
    <w:rsid w:val="004B1217"/>
    <w:rsid w:val="004B15E6"/>
    <w:rsid w:val="004B2959"/>
    <w:rsid w:val="004B2CD9"/>
    <w:rsid w:val="004B2CDC"/>
    <w:rsid w:val="004B2F2B"/>
    <w:rsid w:val="004B31BE"/>
    <w:rsid w:val="004B34A8"/>
    <w:rsid w:val="004B35FD"/>
    <w:rsid w:val="004B3D3B"/>
    <w:rsid w:val="004B3EC7"/>
    <w:rsid w:val="004B3F95"/>
    <w:rsid w:val="004B4262"/>
    <w:rsid w:val="004B46D4"/>
    <w:rsid w:val="004B4B61"/>
    <w:rsid w:val="004B5131"/>
    <w:rsid w:val="004B547F"/>
    <w:rsid w:val="004B6BA2"/>
    <w:rsid w:val="004B6BCD"/>
    <w:rsid w:val="004B7436"/>
    <w:rsid w:val="004C06FE"/>
    <w:rsid w:val="004C13F4"/>
    <w:rsid w:val="004C1EFA"/>
    <w:rsid w:val="004C2349"/>
    <w:rsid w:val="004C27BC"/>
    <w:rsid w:val="004C2CD2"/>
    <w:rsid w:val="004C311D"/>
    <w:rsid w:val="004C37A0"/>
    <w:rsid w:val="004C3CAE"/>
    <w:rsid w:val="004C3EE3"/>
    <w:rsid w:val="004C416D"/>
    <w:rsid w:val="004C4470"/>
    <w:rsid w:val="004C4BD4"/>
    <w:rsid w:val="004C4FC0"/>
    <w:rsid w:val="004C5847"/>
    <w:rsid w:val="004C60A0"/>
    <w:rsid w:val="004C63FD"/>
    <w:rsid w:val="004C671F"/>
    <w:rsid w:val="004C6F84"/>
    <w:rsid w:val="004C78F8"/>
    <w:rsid w:val="004C7A2D"/>
    <w:rsid w:val="004C7FCC"/>
    <w:rsid w:val="004D0A91"/>
    <w:rsid w:val="004D0CCD"/>
    <w:rsid w:val="004D0EB8"/>
    <w:rsid w:val="004D1779"/>
    <w:rsid w:val="004D1913"/>
    <w:rsid w:val="004D22DA"/>
    <w:rsid w:val="004D2616"/>
    <w:rsid w:val="004D2A9E"/>
    <w:rsid w:val="004D305D"/>
    <w:rsid w:val="004D32F0"/>
    <w:rsid w:val="004D3BC6"/>
    <w:rsid w:val="004D44FE"/>
    <w:rsid w:val="004D4F66"/>
    <w:rsid w:val="004D555E"/>
    <w:rsid w:val="004D6253"/>
    <w:rsid w:val="004D6EC4"/>
    <w:rsid w:val="004D7428"/>
    <w:rsid w:val="004D76FF"/>
    <w:rsid w:val="004E02EC"/>
    <w:rsid w:val="004E0FC9"/>
    <w:rsid w:val="004E1122"/>
    <w:rsid w:val="004E1B61"/>
    <w:rsid w:val="004E1B99"/>
    <w:rsid w:val="004E1EE0"/>
    <w:rsid w:val="004E2764"/>
    <w:rsid w:val="004E2A97"/>
    <w:rsid w:val="004E2D1A"/>
    <w:rsid w:val="004E2FB7"/>
    <w:rsid w:val="004E3013"/>
    <w:rsid w:val="004E44D8"/>
    <w:rsid w:val="004E4577"/>
    <w:rsid w:val="004E47FB"/>
    <w:rsid w:val="004E4E3D"/>
    <w:rsid w:val="004E54E5"/>
    <w:rsid w:val="004E5A87"/>
    <w:rsid w:val="004E619E"/>
    <w:rsid w:val="004E6D6B"/>
    <w:rsid w:val="004E6FD9"/>
    <w:rsid w:val="004E7705"/>
    <w:rsid w:val="004E7956"/>
    <w:rsid w:val="004F0AE0"/>
    <w:rsid w:val="004F113B"/>
    <w:rsid w:val="004F1C39"/>
    <w:rsid w:val="004F325E"/>
    <w:rsid w:val="004F398E"/>
    <w:rsid w:val="004F3D97"/>
    <w:rsid w:val="004F5702"/>
    <w:rsid w:val="004F5E40"/>
    <w:rsid w:val="004F5F8D"/>
    <w:rsid w:val="004F6A65"/>
    <w:rsid w:val="004F74C4"/>
    <w:rsid w:val="004F792E"/>
    <w:rsid w:val="004F7D43"/>
    <w:rsid w:val="0050048E"/>
    <w:rsid w:val="005010BA"/>
    <w:rsid w:val="005014D5"/>
    <w:rsid w:val="00501561"/>
    <w:rsid w:val="005017D3"/>
    <w:rsid w:val="005019A8"/>
    <w:rsid w:val="00501CBE"/>
    <w:rsid w:val="00502274"/>
    <w:rsid w:val="00503E75"/>
    <w:rsid w:val="0050422B"/>
    <w:rsid w:val="00505C34"/>
    <w:rsid w:val="00505CEA"/>
    <w:rsid w:val="00505D0D"/>
    <w:rsid w:val="005068C7"/>
    <w:rsid w:val="0050735E"/>
    <w:rsid w:val="0050759E"/>
    <w:rsid w:val="005106F8"/>
    <w:rsid w:val="00510A94"/>
    <w:rsid w:val="00510B0E"/>
    <w:rsid w:val="00511BD5"/>
    <w:rsid w:val="00511CF9"/>
    <w:rsid w:val="00512370"/>
    <w:rsid w:val="005125F8"/>
    <w:rsid w:val="00512D86"/>
    <w:rsid w:val="005140A5"/>
    <w:rsid w:val="00515594"/>
    <w:rsid w:val="00515E42"/>
    <w:rsid w:val="005160B2"/>
    <w:rsid w:val="0051620C"/>
    <w:rsid w:val="00516DBE"/>
    <w:rsid w:val="005179C7"/>
    <w:rsid w:val="00517A39"/>
    <w:rsid w:val="00517F04"/>
    <w:rsid w:val="0052047E"/>
    <w:rsid w:val="00520FA5"/>
    <w:rsid w:val="005215CA"/>
    <w:rsid w:val="005235FC"/>
    <w:rsid w:val="005237C6"/>
    <w:rsid w:val="00523C99"/>
    <w:rsid w:val="005249AA"/>
    <w:rsid w:val="00525B61"/>
    <w:rsid w:val="00525D34"/>
    <w:rsid w:val="00525E28"/>
    <w:rsid w:val="00525ED0"/>
    <w:rsid w:val="0052633C"/>
    <w:rsid w:val="00526FAD"/>
    <w:rsid w:val="00527508"/>
    <w:rsid w:val="005278A1"/>
    <w:rsid w:val="00530D61"/>
    <w:rsid w:val="00530F1F"/>
    <w:rsid w:val="00532619"/>
    <w:rsid w:val="00532E23"/>
    <w:rsid w:val="005332CD"/>
    <w:rsid w:val="005336C8"/>
    <w:rsid w:val="00533993"/>
    <w:rsid w:val="00533A3E"/>
    <w:rsid w:val="00535887"/>
    <w:rsid w:val="00535C5F"/>
    <w:rsid w:val="00535C8E"/>
    <w:rsid w:val="00536A96"/>
    <w:rsid w:val="00537698"/>
    <w:rsid w:val="005378DC"/>
    <w:rsid w:val="00537A59"/>
    <w:rsid w:val="00540681"/>
    <w:rsid w:val="00541EC1"/>
    <w:rsid w:val="00542068"/>
    <w:rsid w:val="005423E1"/>
    <w:rsid w:val="00542483"/>
    <w:rsid w:val="00542678"/>
    <w:rsid w:val="00542923"/>
    <w:rsid w:val="005429A0"/>
    <w:rsid w:val="00542E05"/>
    <w:rsid w:val="00542E37"/>
    <w:rsid w:val="005430B0"/>
    <w:rsid w:val="0054376E"/>
    <w:rsid w:val="005442CC"/>
    <w:rsid w:val="0054466B"/>
    <w:rsid w:val="00544A9C"/>
    <w:rsid w:val="005454DF"/>
    <w:rsid w:val="00545A6A"/>
    <w:rsid w:val="00545D0D"/>
    <w:rsid w:val="005468F3"/>
    <w:rsid w:val="00546920"/>
    <w:rsid w:val="00546BED"/>
    <w:rsid w:val="005479C1"/>
    <w:rsid w:val="005506AF"/>
    <w:rsid w:val="0055160C"/>
    <w:rsid w:val="00551959"/>
    <w:rsid w:val="00551D81"/>
    <w:rsid w:val="005526C1"/>
    <w:rsid w:val="0055275D"/>
    <w:rsid w:val="00553218"/>
    <w:rsid w:val="00553365"/>
    <w:rsid w:val="00553861"/>
    <w:rsid w:val="00553C43"/>
    <w:rsid w:val="00553D55"/>
    <w:rsid w:val="00554543"/>
    <w:rsid w:val="00554553"/>
    <w:rsid w:val="0055510F"/>
    <w:rsid w:val="005551B5"/>
    <w:rsid w:val="00555CC3"/>
    <w:rsid w:val="00556A0B"/>
    <w:rsid w:val="00556BED"/>
    <w:rsid w:val="00556DE1"/>
    <w:rsid w:val="00556E7C"/>
    <w:rsid w:val="005577E7"/>
    <w:rsid w:val="00557EF5"/>
    <w:rsid w:val="00557FAE"/>
    <w:rsid w:val="005601AD"/>
    <w:rsid w:val="00561860"/>
    <w:rsid w:val="0056196B"/>
    <w:rsid w:val="00561CF6"/>
    <w:rsid w:val="00562446"/>
    <w:rsid w:val="00562C40"/>
    <w:rsid w:val="00563088"/>
    <w:rsid w:val="005653E5"/>
    <w:rsid w:val="005659FC"/>
    <w:rsid w:val="00566171"/>
    <w:rsid w:val="00566738"/>
    <w:rsid w:val="005704B5"/>
    <w:rsid w:val="005708AB"/>
    <w:rsid w:val="00571186"/>
    <w:rsid w:val="00571601"/>
    <w:rsid w:val="005718C1"/>
    <w:rsid w:val="00572917"/>
    <w:rsid w:val="005734B2"/>
    <w:rsid w:val="005739EE"/>
    <w:rsid w:val="00574673"/>
    <w:rsid w:val="0057565D"/>
    <w:rsid w:val="00576137"/>
    <w:rsid w:val="00576DA9"/>
    <w:rsid w:val="005777FB"/>
    <w:rsid w:val="00577DDE"/>
    <w:rsid w:val="00577EB3"/>
    <w:rsid w:val="005808D4"/>
    <w:rsid w:val="00580AF9"/>
    <w:rsid w:val="005817D2"/>
    <w:rsid w:val="0058191D"/>
    <w:rsid w:val="00581A7A"/>
    <w:rsid w:val="00581A8B"/>
    <w:rsid w:val="00581A9B"/>
    <w:rsid w:val="00581E18"/>
    <w:rsid w:val="0058206D"/>
    <w:rsid w:val="00583904"/>
    <w:rsid w:val="00583924"/>
    <w:rsid w:val="0058394E"/>
    <w:rsid w:val="00583AB1"/>
    <w:rsid w:val="005845FB"/>
    <w:rsid w:val="0058537F"/>
    <w:rsid w:val="00585577"/>
    <w:rsid w:val="00585813"/>
    <w:rsid w:val="005858FB"/>
    <w:rsid w:val="005860B3"/>
    <w:rsid w:val="005864D2"/>
    <w:rsid w:val="00586561"/>
    <w:rsid w:val="00586AA3"/>
    <w:rsid w:val="0058715C"/>
    <w:rsid w:val="00587348"/>
    <w:rsid w:val="00587729"/>
    <w:rsid w:val="00587B24"/>
    <w:rsid w:val="00590628"/>
    <w:rsid w:val="00590EA5"/>
    <w:rsid w:val="00592262"/>
    <w:rsid w:val="00592570"/>
    <w:rsid w:val="00592C1A"/>
    <w:rsid w:val="00592E5F"/>
    <w:rsid w:val="00592E7F"/>
    <w:rsid w:val="005932E1"/>
    <w:rsid w:val="00593608"/>
    <w:rsid w:val="00593EA3"/>
    <w:rsid w:val="00593F81"/>
    <w:rsid w:val="0059416F"/>
    <w:rsid w:val="005942A4"/>
    <w:rsid w:val="0059471E"/>
    <w:rsid w:val="00594A06"/>
    <w:rsid w:val="005958D0"/>
    <w:rsid w:val="00595914"/>
    <w:rsid w:val="00596517"/>
    <w:rsid w:val="00596928"/>
    <w:rsid w:val="005973CB"/>
    <w:rsid w:val="005974A6"/>
    <w:rsid w:val="00597810"/>
    <w:rsid w:val="005A0E6B"/>
    <w:rsid w:val="005A251D"/>
    <w:rsid w:val="005A2AD5"/>
    <w:rsid w:val="005A319E"/>
    <w:rsid w:val="005A350B"/>
    <w:rsid w:val="005A41E1"/>
    <w:rsid w:val="005A43B6"/>
    <w:rsid w:val="005A45C0"/>
    <w:rsid w:val="005A47AE"/>
    <w:rsid w:val="005A4F02"/>
    <w:rsid w:val="005A4F5C"/>
    <w:rsid w:val="005A562E"/>
    <w:rsid w:val="005A5633"/>
    <w:rsid w:val="005A65AF"/>
    <w:rsid w:val="005A6D80"/>
    <w:rsid w:val="005A71EE"/>
    <w:rsid w:val="005A7DFF"/>
    <w:rsid w:val="005B0016"/>
    <w:rsid w:val="005B061D"/>
    <w:rsid w:val="005B0655"/>
    <w:rsid w:val="005B100D"/>
    <w:rsid w:val="005B18DC"/>
    <w:rsid w:val="005B21A4"/>
    <w:rsid w:val="005B43F2"/>
    <w:rsid w:val="005B4661"/>
    <w:rsid w:val="005B5740"/>
    <w:rsid w:val="005B58BF"/>
    <w:rsid w:val="005B5B32"/>
    <w:rsid w:val="005B5DA4"/>
    <w:rsid w:val="005B5DB1"/>
    <w:rsid w:val="005B62D1"/>
    <w:rsid w:val="005B662E"/>
    <w:rsid w:val="005B6711"/>
    <w:rsid w:val="005B6981"/>
    <w:rsid w:val="005B705F"/>
    <w:rsid w:val="005B7C40"/>
    <w:rsid w:val="005C0234"/>
    <w:rsid w:val="005C11C5"/>
    <w:rsid w:val="005C1A1F"/>
    <w:rsid w:val="005C1F53"/>
    <w:rsid w:val="005C2671"/>
    <w:rsid w:val="005C2D7A"/>
    <w:rsid w:val="005C2FE0"/>
    <w:rsid w:val="005C30CB"/>
    <w:rsid w:val="005C39ED"/>
    <w:rsid w:val="005C4575"/>
    <w:rsid w:val="005C4741"/>
    <w:rsid w:val="005C493D"/>
    <w:rsid w:val="005C52F8"/>
    <w:rsid w:val="005C543A"/>
    <w:rsid w:val="005C6FEC"/>
    <w:rsid w:val="005C7A2F"/>
    <w:rsid w:val="005C7DB7"/>
    <w:rsid w:val="005C7F0E"/>
    <w:rsid w:val="005D059A"/>
    <w:rsid w:val="005D0C68"/>
    <w:rsid w:val="005D0F7B"/>
    <w:rsid w:val="005D1CBD"/>
    <w:rsid w:val="005D1EAF"/>
    <w:rsid w:val="005D21F4"/>
    <w:rsid w:val="005D2B98"/>
    <w:rsid w:val="005D436A"/>
    <w:rsid w:val="005D4824"/>
    <w:rsid w:val="005D50A7"/>
    <w:rsid w:val="005D5366"/>
    <w:rsid w:val="005D54DF"/>
    <w:rsid w:val="005D6206"/>
    <w:rsid w:val="005D6B54"/>
    <w:rsid w:val="005D7186"/>
    <w:rsid w:val="005D7300"/>
    <w:rsid w:val="005D7B7F"/>
    <w:rsid w:val="005E0141"/>
    <w:rsid w:val="005E0703"/>
    <w:rsid w:val="005E271E"/>
    <w:rsid w:val="005E2806"/>
    <w:rsid w:val="005E2EB9"/>
    <w:rsid w:val="005E3987"/>
    <w:rsid w:val="005E39C0"/>
    <w:rsid w:val="005E42B7"/>
    <w:rsid w:val="005E4434"/>
    <w:rsid w:val="005E4815"/>
    <w:rsid w:val="005E4C10"/>
    <w:rsid w:val="005E5687"/>
    <w:rsid w:val="005E6BF1"/>
    <w:rsid w:val="005E78F7"/>
    <w:rsid w:val="005F02F5"/>
    <w:rsid w:val="005F0466"/>
    <w:rsid w:val="005F1C57"/>
    <w:rsid w:val="005F29C8"/>
    <w:rsid w:val="005F2CA1"/>
    <w:rsid w:val="005F2DBA"/>
    <w:rsid w:val="005F2EAD"/>
    <w:rsid w:val="005F3D55"/>
    <w:rsid w:val="005F3DAE"/>
    <w:rsid w:val="005F480C"/>
    <w:rsid w:val="005F5506"/>
    <w:rsid w:val="005F6D61"/>
    <w:rsid w:val="005F70A6"/>
    <w:rsid w:val="005F7740"/>
    <w:rsid w:val="00600555"/>
    <w:rsid w:val="006011EF"/>
    <w:rsid w:val="00601421"/>
    <w:rsid w:val="00602003"/>
    <w:rsid w:val="006023A4"/>
    <w:rsid w:val="00602AD9"/>
    <w:rsid w:val="00602DF6"/>
    <w:rsid w:val="0060351A"/>
    <w:rsid w:val="00603684"/>
    <w:rsid w:val="00603713"/>
    <w:rsid w:val="00604090"/>
    <w:rsid w:val="00604ED4"/>
    <w:rsid w:val="006058CC"/>
    <w:rsid w:val="00605A96"/>
    <w:rsid w:val="00606E59"/>
    <w:rsid w:val="0060715E"/>
    <w:rsid w:val="006104C3"/>
    <w:rsid w:val="00610B0C"/>
    <w:rsid w:val="00611395"/>
    <w:rsid w:val="00611436"/>
    <w:rsid w:val="0061206B"/>
    <w:rsid w:val="00612693"/>
    <w:rsid w:val="0061300F"/>
    <w:rsid w:val="00613157"/>
    <w:rsid w:val="006131B3"/>
    <w:rsid w:val="0061340B"/>
    <w:rsid w:val="006138E9"/>
    <w:rsid w:val="00613AE8"/>
    <w:rsid w:val="006144D2"/>
    <w:rsid w:val="00614644"/>
    <w:rsid w:val="006152B5"/>
    <w:rsid w:val="00615363"/>
    <w:rsid w:val="00616800"/>
    <w:rsid w:val="00617228"/>
    <w:rsid w:val="006172B3"/>
    <w:rsid w:val="00617B85"/>
    <w:rsid w:val="00617CE8"/>
    <w:rsid w:val="006200CF"/>
    <w:rsid w:val="00620C7F"/>
    <w:rsid w:val="006211E0"/>
    <w:rsid w:val="006213B8"/>
    <w:rsid w:val="00621731"/>
    <w:rsid w:val="00621B3F"/>
    <w:rsid w:val="00621C95"/>
    <w:rsid w:val="00621D25"/>
    <w:rsid w:val="00621DD1"/>
    <w:rsid w:val="00621F78"/>
    <w:rsid w:val="00623CB1"/>
    <w:rsid w:val="006247D6"/>
    <w:rsid w:val="0062493B"/>
    <w:rsid w:val="00626480"/>
    <w:rsid w:val="00626B48"/>
    <w:rsid w:val="00626C20"/>
    <w:rsid w:val="006277B2"/>
    <w:rsid w:val="00630287"/>
    <w:rsid w:val="00631732"/>
    <w:rsid w:val="006334B2"/>
    <w:rsid w:val="00633604"/>
    <w:rsid w:val="00633B4A"/>
    <w:rsid w:val="006341C8"/>
    <w:rsid w:val="00634FBC"/>
    <w:rsid w:val="00635259"/>
    <w:rsid w:val="006360D4"/>
    <w:rsid w:val="00636147"/>
    <w:rsid w:val="0063624D"/>
    <w:rsid w:val="006365CF"/>
    <w:rsid w:val="006369FC"/>
    <w:rsid w:val="0063747D"/>
    <w:rsid w:val="00637E27"/>
    <w:rsid w:val="006408EC"/>
    <w:rsid w:val="00641294"/>
    <w:rsid w:val="006415C8"/>
    <w:rsid w:val="00641D9C"/>
    <w:rsid w:val="00641EA6"/>
    <w:rsid w:val="006423F7"/>
    <w:rsid w:val="00642463"/>
    <w:rsid w:val="00642EBF"/>
    <w:rsid w:val="0064364D"/>
    <w:rsid w:val="006446F5"/>
    <w:rsid w:val="00646441"/>
    <w:rsid w:val="0064653F"/>
    <w:rsid w:val="006465FA"/>
    <w:rsid w:val="00646B2F"/>
    <w:rsid w:val="006470A4"/>
    <w:rsid w:val="00647821"/>
    <w:rsid w:val="00647899"/>
    <w:rsid w:val="00647D3C"/>
    <w:rsid w:val="00647F00"/>
    <w:rsid w:val="00650302"/>
    <w:rsid w:val="0065067D"/>
    <w:rsid w:val="0065076E"/>
    <w:rsid w:val="006510CF"/>
    <w:rsid w:val="006510E9"/>
    <w:rsid w:val="0065131A"/>
    <w:rsid w:val="006513E1"/>
    <w:rsid w:val="006515E3"/>
    <w:rsid w:val="00651B32"/>
    <w:rsid w:val="0065225C"/>
    <w:rsid w:val="006523C5"/>
    <w:rsid w:val="00652C5E"/>
    <w:rsid w:val="006531E2"/>
    <w:rsid w:val="00653F86"/>
    <w:rsid w:val="006540C9"/>
    <w:rsid w:val="006546AA"/>
    <w:rsid w:val="00654B39"/>
    <w:rsid w:val="006550AD"/>
    <w:rsid w:val="006551C9"/>
    <w:rsid w:val="00655878"/>
    <w:rsid w:val="006558C8"/>
    <w:rsid w:val="006559CC"/>
    <w:rsid w:val="00656692"/>
    <w:rsid w:val="006568A9"/>
    <w:rsid w:val="00656AE3"/>
    <w:rsid w:val="006571BC"/>
    <w:rsid w:val="00657282"/>
    <w:rsid w:val="00657869"/>
    <w:rsid w:val="00657BAF"/>
    <w:rsid w:val="0066278C"/>
    <w:rsid w:val="006639C0"/>
    <w:rsid w:val="00663EC4"/>
    <w:rsid w:val="006641C0"/>
    <w:rsid w:val="0066438C"/>
    <w:rsid w:val="006643E0"/>
    <w:rsid w:val="0066442E"/>
    <w:rsid w:val="0066497A"/>
    <w:rsid w:val="00664EBB"/>
    <w:rsid w:val="00665640"/>
    <w:rsid w:val="006663BF"/>
    <w:rsid w:val="00666888"/>
    <w:rsid w:val="00666A9F"/>
    <w:rsid w:val="00667093"/>
    <w:rsid w:val="00667455"/>
    <w:rsid w:val="00667D31"/>
    <w:rsid w:val="00670BBB"/>
    <w:rsid w:val="0067191A"/>
    <w:rsid w:val="00672413"/>
    <w:rsid w:val="0067270D"/>
    <w:rsid w:val="006736F6"/>
    <w:rsid w:val="00673B69"/>
    <w:rsid w:val="006743F1"/>
    <w:rsid w:val="00674505"/>
    <w:rsid w:val="006747DF"/>
    <w:rsid w:val="0067482E"/>
    <w:rsid w:val="006749D0"/>
    <w:rsid w:val="00674B8D"/>
    <w:rsid w:val="00675746"/>
    <w:rsid w:val="00676CDF"/>
    <w:rsid w:val="00680084"/>
    <w:rsid w:val="00680637"/>
    <w:rsid w:val="00681050"/>
    <w:rsid w:val="00681C55"/>
    <w:rsid w:val="00681D26"/>
    <w:rsid w:val="00681F29"/>
    <w:rsid w:val="006821A3"/>
    <w:rsid w:val="00682592"/>
    <w:rsid w:val="006825D4"/>
    <w:rsid w:val="006838C1"/>
    <w:rsid w:val="00683CBD"/>
    <w:rsid w:val="00683FA0"/>
    <w:rsid w:val="00684456"/>
    <w:rsid w:val="00684E13"/>
    <w:rsid w:val="00685A87"/>
    <w:rsid w:val="00687053"/>
    <w:rsid w:val="00687515"/>
    <w:rsid w:val="006875EE"/>
    <w:rsid w:val="006901A4"/>
    <w:rsid w:val="00690ADE"/>
    <w:rsid w:val="00690C6E"/>
    <w:rsid w:val="00691028"/>
    <w:rsid w:val="006913BF"/>
    <w:rsid w:val="0069165C"/>
    <w:rsid w:val="00691F6C"/>
    <w:rsid w:val="00692494"/>
    <w:rsid w:val="00692D0D"/>
    <w:rsid w:val="00692D17"/>
    <w:rsid w:val="00692E20"/>
    <w:rsid w:val="0069446F"/>
    <w:rsid w:val="00694587"/>
    <w:rsid w:val="00694696"/>
    <w:rsid w:val="0069484E"/>
    <w:rsid w:val="00694A5D"/>
    <w:rsid w:val="00694BC0"/>
    <w:rsid w:val="00694F82"/>
    <w:rsid w:val="00695087"/>
    <w:rsid w:val="006953F1"/>
    <w:rsid w:val="00695444"/>
    <w:rsid w:val="00696024"/>
    <w:rsid w:val="00696536"/>
    <w:rsid w:val="006968AC"/>
    <w:rsid w:val="00697310"/>
    <w:rsid w:val="00697559"/>
    <w:rsid w:val="006A0288"/>
    <w:rsid w:val="006A0A45"/>
    <w:rsid w:val="006A0F2A"/>
    <w:rsid w:val="006A14BF"/>
    <w:rsid w:val="006A1FA3"/>
    <w:rsid w:val="006A220A"/>
    <w:rsid w:val="006A2528"/>
    <w:rsid w:val="006A3651"/>
    <w:rsid w:val="006A48EB"/>
    <w:rsid w:val="006A4BAC"/>
    <w:rsid w:val="006A4CD2"/>
    <w:rsid w:val="006A5BBA"/>
    <w:rsid w:val="006A5FD5"/>
    <w:rsid w:val="006A7B0A"/>
    <w:rsid w:val="006B018F"/>
    <w:rsid w:val="006B05A3"/>
    <w:rsid w:val="006B2023"/>
    <w:rsid w:val="006B2B10"/>
    <w:rsid w:val="006B3B70"/>
    <w:rsid w:val="006B403E"/>
    <w:rsid w:val="006B6B0C"/>
    <w:rsid w:val="006B7BCD"/>
    <w:rsid w:val="006C039F"/>
    <w:rsid w:val="006C2349"/>
    <w:rsid w:val="006C2732"/>
    <w:rsid w:val="006C38F8"/>
    <w:rsid w:val="006C3D88"/>
    <w:rsid w:val="006C44C2"/>
    <w:rsid w:val="006C4850"/>
    <w:rsid w:val="006C52F2"/>
    <w:rsid w:val="006C5470"/>
    <w:rsid w:val="006C5E62"/>
    <w:rsid w:val="006C66C6"/>
    <w:rsid w:val="006C688A"/>
    <w:rsid w:val="006C6B86"/>
    <w:rsid w:val="006D08CD"/>
    <w:rsid w:val="006D10DD"/>
    <w:rsid w:val="006D16AC"/>
    <w:rsid w:val="006D1BB3"/>
    <w:rsid w:val="006D2213"/>
    <w:rsid w:val="006D3006"/>
    <w:rsid w:val="006D3650"/>
    <w:rsid w:val="006D3F55"/>
    <w:rsid w:val="006D4800"/>
    <w:rsid w:val="006D481C"/>
    <w:rsid w:val="006D4997"/>
    <w:rsid w:val="006D4D03"/>
    <w:rsid w:val="006D4F03"/>
    <w:rsid w:val="006D5403"/>
    <w:rsid w:val="006D55F2"/>
    <w:rsid w:val="006D5A97"/>
    <w:rsid w:val="006D5AA7"/>
    <w:rsid w:val="006D5BBA"/>
    <w:rsid w:val="006D6326"/>
    <w:rsid w:val="006D68A4"/>
    <w:rsid w:val="006D6E4D"/>
    <w:rsid w:val="006D6F62"/>
    <w:rsid w:val="006D76E8"/>
    <w:rsid w:val="006D7C46"/>
    <w:rsid w:val="006E2D7C"/>
    <w:rsid w:val="006E3165"/>
    <w:rsid w:val="006E3D04"/>
    <w:rsid w:val="006E3EA4"/>
    <w:rsid w:val="006E41C1"/>
    <w:rsid w:val="006E486E"/>
    <w:rsid w:val="006E5B16"/>
    <w:rsid w:val="006E6179"/>
    <w:rsid w:val="006E6B5A"/>
    <w:rsid w:val="006E73D8"/>
    <w:rsid w:val="006E767E"/>
    <w:rsid w:val="006E76EB"/>
    <w:rsid w:val="006E772F"/>
    <w:rsid w:val="006E791B"/>
    <w:rsid w:val="006E7CA9"/>
    <w:rsid w:val="006E7E1C"/>
    <w:rsid w:val="006E7F4B"/>
    <w:rsid w:val="006F032F"/>
    <w:rsid w:val="006F0D48"/>
    <w:rsid w:val="006F152A"/>
    <w:rsid w:val="006F1DCA"/>
    <w:rsid w:val="006F2624"/>
    <w:rsid w:val="006F2B1D"/>
    <w:rsid w:val="006F3E8F"/>
    <w:rsid w:val="006F43D9"/>
    <w:rsid w:val="006F4E31"/>
    <w:rsid w:val="006F505E"/>
    <w:rsid w:val="006F5746"/>
    <w:rsid w:val="006F5F43"/>
    <w:rsid w:val="006F605E"/>
    <w:rsid w:val="006F71A8"/>
    <w:rsid w:val="006F748D"/>
    <w:rsid w:val="006F7AD6"/>
    <w:rsid w:val="00701494"/>
    <w:rsid w:val="007017AC"/>
    <w:rsid w:val="00701AB9"/>
    <w:rsid w:val="00702CBD"/>
    <w:rsid w:val="00703739"/>
    <w:rsid w:val="00703C72"/>
    <w:rsid w:val="00704195"/>
    <w:rsid w:val="0070484B"/>
    <w:rsid w:val="0070693C"/>
    <w:rsid w:val="00707291"/>
    <w:rsid w:val="0071049D"/>
    <w:rsid w:val="00710EE9"/>
    <w:rsid w:val="0071155A"/>
    <w:rsid w:val="0071218A"/>
    <w:rsid w:val="007121E4"/>
    <w:rsid w:val="0071234D"/>
    <w:rsid w:val="007127CF"/>
    <w:rsid w:val="00712C1C"/>
    <w:rsid w:val="00713A2B"/>
    <w:rsid w:val="007155BB"/>
    <w:rsid w:val="00715BB5"/>
    <w:rsid w:val="00716159"/>
    <w:rsid w:val="007165CE"/>
    <w:rsid w:val="007168A7"/>
    <w:rsid w:val="00716BD2"/>
    <w:rsid w:val="00716E0D"/>
    <w:rsid w:val="00717019"/>
    <w:rsid w:val="00717AC0"/>
    <w:rsid w:val="00717CC3"/>
    <w:rsid w:val="007204BB"/>
    <w:rsid w:val="00720652"/>
    <w:rsid w:val="0072137E"/>
    <w:rsid w:val="007218AB"/>
    <w:rsid w:val="007221A8"/>
    <w:rsid w:val="007221C4"/>
    <w:rsid w:val="00722EB7"/>
    <w:rsid w:val="00723AC1"/>
    <w:rsid w:val="00724492"/>
    <w:rsid w:val="00724667"/>
    <w:rsid w:val="007246A8"/>
    <w:rsid w:val="00724E10"/>
    <w:rsid w:val="00724E34"/>
    <w:rsid w:val="00725964"/>
    <w:rsid w:val="007265EC"/>
    <w:rsid w:val="00726818"/>
    <w:rsid w:val="0072721A"/>
    <w:rsid w:val="0072729B"/>
    <w:rsid w:val="007274C2"/>
    <w:rsid w:val="00727BCE"/>
    <w:rsid w:val="00727CA2"/>
    <w:rsid w:val="0073043F"/>
    <w:rsid w:val="00730877"/>
    <w:rsid w:val="00731497"/>
    <w:rsid w:val="007314A9"/>
    <w:rsid w:val="00731ACA"/>
    <w:rsid w:val="00731D88"/>
    <w:rsid w:val="007326B3"/>
    <w:rsid w:val="0073282D"/>
    <w:rsid w:val="007329F8"/>
    <w:rsid w:val="00733132"/>
    <w:rsid w:val="00733453"/>
    <w:rsid w:val="00733A32"/>
    <w:rsid w:val="00733C78"/>
    <w:rsid w:val="00733E98"/>
    <w:rsid w:val="0073588F"/>
    <w:rsid w:val="00737631"/>
    <w:rsid w:val="0073769F"/>
    <w:rsid w:val="00737FAB"/>
    <w:rsid w:val="00741173"/>
    <w:rsid w:val="0074122E"/>
    <w:rsid w:val="0074170D"/>
    <w:rsid w:val="00742BF8"/>
    <w:rsid w:val="00742E27"/>
    <w:rsid w:val="007439E4"/>
    <w:rsid w:val="007453F2"/>
    <w:rsid w:val="007458C2"/>
    <w:rsid w:val="00746B57"/>
    <w:rsid w:val="00746CC5"/>
    <w:rsid w:val="00747381"/>
    <w:rsid w:val="007475FE"/>
    <w:rsid w:val="007479E1"/>
    <w:rsid w:val="00747B33"/>
    <w:rsid w:val="00750062"/>
    <w:rsid w:val="00750327"/>
    <w:rsid w:val="00750FEF"/>
    <w:rsid w:val="00751609"/>
    <w:rsid w:val="00751671"/>
    <w:rsid w:val="00751B68"/>
    <w:rsid w:val="0075318C"/>
    <w:rsid w:val="007531ED"/>
    <w:rsid w:val="0075328A"/>
    <w:rsid w:val="00753BFB"/>
    <w:rsid w:val="00755E1B"/>
    <w:rsid w:val="00756A70"/>
    <w:rsid w:val="0075750C"/>
    <w:rsid w:val="0075762E"/>
    <w:rsid w:val="007602EF"/>
    <w:rsid w:val="00760386"/>
    <w:rsid w:val="0076049E"/>
    <w:rsid w:val="00762C92"/>
    <w:rsid w:val="00763275"/>
    <w:rsid w:val="0076327D"/>
    <w:rsid w:val="00763A90"/>
    <w:rsid w:val="00763FE9"/>
    <w:rsid w:val="007658AE"/>
    <w:rsid w:val="00765B77"/>
    <w:rsid w:val="0076629F"/>
    <w:rsid w:val="0076765D"/>
    <w:rsid w:val="00767C3B"/>
    <w:rsid w:val="00770174"/>
    <w:rsid w:val="007704E6"/>
    <w:rsid w:val="00770868"/>
    <w:rsid w:val="00770B29"/>
    <w:rsid w:val="00770F2D"/>
    <w:rsid w:val="007716F8"/>
    <w:rsid w:val="007717B6"/>
    <w:rsid w:val="00771E7C"/>
    <w:rsid w:val="007722D9"/>
    <w:rsid w:val="007725CB"/>
    <w:rsid w:val="00772DF7"/>
    <w:rsid w:val="007744EA"/>
    <w:rsid w:val="00774B09"/>
    <w:rsid w:val="00774D4E"/>
    <w:rsid w:val="007754B4"/>
    <w:rsid w:val="007759B6"/>
    <w:rsid w:val="007759DC"/>
    <w:rsid w:val="007769A9"/>
    <w:rsid w:val="00776CC7"/>
    <w:rsid w:val="007801F9"/>
    <w:rsid w:val="00780741"/>
    <w:rsid w:val="00780B7B"/>
    <w:rsid w:val="007810F7"/>
    <w:rsid w:val="00781DEE"/>
    <w:rsid w:val="007828C2"/>
    <w:rsid w:val="00782FCC"/>
    <w:rsid w:val="007833E8"/>
    <w:rsid w:val="007843B9"/>
    <w:rsid w:val="00784E36"/>
    <w:rsid w:val="00785BCD"/>
    <w:rsid w:val="00785DF3"/>
    <w:rsid w:val="007868B3"/>
    <w:rsid w:val="0078777D"/>
    <w:rsid w:val="007900BD"/>
    <w:rsid w:val="007903B5"/>
    <w:rsid w:val="00791008"/>
    <w:rsid w:val="0079133A"/>
    <w:rsid w:val="00793551"/>
    <w:rsid w:val="007937F9"/>
    <w:rsid w:val="007942D4"/>
    <w:rsid w:val="007952E8"/>
    <w:rsid w:val="0079564D"/>
    <w:rsid w:val="00795899"/>
    <w:rsid w:val="00795D9D"/>
    <w:rsid w:val="007963BF"/>
    <w:rsid w:val="0079777D"/>
    <w:rsid w:val="007A0D04"/>
    <w:rsid w:val="007A103C"/>
    <w:rsid w:val="007A4963"/>
    <w:rsid w:val="007A49A4"/>
    <w:rsid w:val="007A500A"/>
    <w:rsid w:val="007A5240"/>
    <w:rsid w:val="007A5638"/>
    <w:rsid w:val="007A77EA"/>
    <w:rsid w:val="007A7849"/>
    <w:rsid w:val="007A7AC3"/>
    <w:rsid w:val="007B091D"/>
    <w:rsid w:val="007B0F0F"/>
    <w:rsid w:val="007B1C98"/>
    <w:rsid w:val="007B1ED5"/>
    <w:rsid w:val="007B2806"/>
    <w:rsid w:val="007B2851"/>
    <w:rsid w:val="007B2D55"/>
    <w:rsid w:val="007B30A9"/>
    <w:rsid w:val="007B315D"/>
    <w:rsid w:val="007B38B1"/>
    <w:rsid w:val="007B3D99"/>
    <w:rsid w:val="007B443E"/>
    <w:rsid w:val="007B5212"/>
    <w:rsid w:val="007B604D"/>
    <w:rsid w:val="007B62AD"/>
    <w:rsid w:val="007B7253"/>
    <w:rsid w:val="007B74FA"/>
    <w:rsid w:val="007B77B4"/>
    <w:rsid w:val="007B7C50"/>
    <w:rsid w:val="007B7FBC"/>
    <w:rsid w:val="007C0AB3"/>
    <w:rsid w:val="007C10C2"/>
    <w:rsid w:val="007C11BA"/>
    <w:rsid w:val="007C1E90"/>
    <w:rsid w:val="007C2585"/>
    <w:rsid w:val="007C4FAA"/>
    <w:rsid w:val="007C53CC"/>
    <w:rsid w:val="007C684F"/>
    <w:rsid w:val="007C69BF"/>
    <w:rsid w:val="007C787B"/>
    <w:rsid w:val="007C7D66"/>
    <w:rsid w:val="007D0678"/>
    <w:rsid w:val="007D0F19"/>
    <w:rsid w:val="007D10C5"/>
    <w:rsid w:val="007D1470"/>
    <w:rsid w:val="007D16EE"/>
    <w:rsid w:val="007D18A8"/>
    <w:rsid w:val="007D1CAA"/>
    <w:rsid w:val="007D23C8"/>
    <w:rsid w:val="007D319D"/>
    <w:rsid w:val="007D31D3"/>
    <w:rsid w:val="007D3288"/>
    <w:rsid w:val="007D35D7"/>
    <w:rsid w:val="007D39CE"/>
    <w:rsid w:val="007D3CDA"/>
    <w:rsid w:val="007D40A0"/>
    <w:rsid w:val="007D44B7"/>
    <w:rsid w:val="007D4D1B"/>
    <w:rsid w:val="007D4FD1"/>
    <w:rsid w:val="007D574A"/>
    <w:rsid w:val="007D5982"/>
    <w:rsid w:val="007D72A9"/>
    <w:rsid w:val="007D7885"/>
    <w:rsid w:val="007D7A6E"/>
    <w:rsid w:val="007E06A5"/>
    <w:rsid w:val="007E06FD"/>
    <w:rsid w:val="007E0D1B"/>
    <w:rsid w:val="007E13EF"/>
    <w:rsid w:val="007E1925"/>
    <w:rsid w:val="007E1D3E"/>
    <w:rsid w:val="007E26BD"/>
    <w:rsid w:val="007E3358"/>
    <w:rsid w:val="007E436A"/>
    <w:rsid w:val="007E458B"/>
    <w:rsid w:val="007E4EE8"/>
    <w:rsid w:val="007E52D5"/>
    <w:rsid w:val="007E5459"/>
    <w:rsid w:val="007E6001"/>
    <w:rsid w:val="007E702E"/>
    <w:rsid w:val="007E74A1"/>
    <w:rsid w:val="007E7B1A"/>
    <w:rsid w:val="007F0EE2"/>
    <w:rsid w:val="007F0F19"/>
    <w:rsid w:val="007F0FE9"/>
    <w:rsid w:val="007F0FFA"/>
    <w:rsid w:val="007F1666"/>
    <w:rsid w:val="007F206F"/>
    <w:rsid w:val="007F2BED"/>
    <w:rsid w:val="007F386B"/>
    <w:rsid w:val="007F3BB3"/>
    <w:rsid w:val="007F3C5C"/>
    <w:rsid w:val="007F4657"/>
    <w:rsid w:val="007F47F8"/>
    <w:rsid w:val="007F4860"/>
    <w:rsid w:val="007F5AB3"/>
    <w:rsid w:val="007F69C1"/>
    <w:rsid w:val="008000E3"/>
    <w:rsid w:val="00800207"/>
    <w:rsid w:val="008007D4"/>
    <w:rsid w:val="00800FE6"/>
    <w:rsid w:val="00801612"/>
    <w:rsid w:val="008017D9"/>
    <w:rsid w:val="00801FC6"/>
    <w:rsid w:val="00801FF0"/>
    <w:rsid w:val="00802BB0"/>
    <w:rsid w:val="008030CC"/>
    <w:rsid w:val="0080344C"/>
    <w:rsid w:val="008034A9"/>
    <w:rsid w:val="0080568C"/>
    <w:rsid w:val="00805A37"/>
    <w:rsid w:val="00805DD5"/>
    <w:rsid w:val="00805F36"/>
    <w:rsid w:val="00806463"/>
    <w:rsid w:val="008064C3"/>
    <w:rsid w:val="00806C99"/>
    <w:rsid w:val="008073BE"/>
    <w:rsid w:val="008078B5"/>
    <w:rsid w:val="00807C16"/>
    <w:rsid w:val="00807CAA"/>
    <w:rsid w:val="00807E09"/>
    <w:rsid w:val="00807F60"/>
    <w:rsid w:val="008115E0"/>
    <w:rsid w:val="00811D66"/>
    <w:rsid w:val="00811F74"/>
    <w:rsid w:val="00813270"/>
    <w:rsid w:val="00813273"/>
    <w:rsid w:val="00813341"/>
    <w:rsid w:val="008139D9"/>
    <w:rsid w:val="00813E13"/>
    <w:rsid w:val="00814051"/>
    <w:rsid w:val="008149B0"/>
    <w:rsid w:val="00814E20"/>
    <w:rsid w:val="00814EFF"/>
    <w:rsid w:val="00815126"/>
    <w:rsid w:val="00815889"/>
    <w:rsid w:val="00816513"/>
    <w:rsid w:val="008167EE"/>
    <w:rsid w:val="008168DA"/>
    <w:rsid w:val="008168EB"/>
    <w:rsid w:val="00816CE2"/>
    <w:rsid w:val="00817353"/>
    <w:rsid w:val="0081741D"/>
    <w:rsid w:val="00817AB1"/>
    <w:rsid w:val="00817E0A"/>
    <w:rsid w:val="008203D6"/>
    <w:rsid w:val="008205DC"/>
    <w:rsid w:val="00820700"/>
    <w:rsid w:val="0082141A"/>
    <w:rsid w:val="00821F38"/>
    <w:rsid w:val="008221A9"/>
    <w:rsid w:val="0082222E"/>
    <w:rsid w:val="00822503"/>
    <w:rsid w:val="0082294D"/>
    <w:rsid w:val="00822E40"/>
    <w:rsid w:val="008238E4"/>
    <w:rsid w:val="00823E94"/>
    <w:rsid w:val="00824ACC"/>
    <w:rsid w:val="008254B6"/>
    <w:rsid w:val="008256E7"/>
    <w:rsid w:val="00826780"/>
    <w:rsid w:val="00826C19"/>
    <w:rsid w:val="008277F9"/>
    <w:rsid w:val="00827B93"/>
    <w:rsid w:val="0083050C"/>
    <w:rsid w:val="008306C5"/>
    <w:rsid w:val="008307E3"/>
    <w:rsid w:val="00831694"/>
    <w:rsid w:val="00831D58"/>
    <w:rsid w:val="00831EF8"/>
    <w:rsid w:val="008336CD"/>
    <w:rsid w:val="00833C3B"/>
    <w:rsid w:val="00835668"/>
    <w:rsid w:val="00835954"/>
    <w:rsid w:val="00836234"/>
    <w:rsid w:val="0083623A"/>
    <w:rsid w:val="0083673B"/>
    <w:rsid w:val="00836B9B"/>
    <w:rsid w:val="00836DF6"/>
    <w:rsid w:val="00837D94"/>
    <w:rsid w:val="00840F5A"/>
    <w:rsid w:val="00841482"/>
    <w:rsid w:val="00842C6F"/>
    <w:rsid w:val="0084318E"/>
    <w:rsid w:val="008436A1"/>
    <w:rsid w:val="0084467A"/>
    <w:rsid w:val="008455FB"/>
    <w:rsid w:val="0084603B"/>
    <w:rsid w:val="00846153"/>
    <w:rsid w:val="008466ED"/>
    <w:rsid w:val="00846E93"/>
    <w:rsid w:val="00847669"/>
    <w:rsid w:val="00847750"/>
    <w:rsid w:val="008503A9"/>
    <w:rsid w:val="0085096B"/>
    <w:rsid w:val="0085291D"/>
    <w:rsid w:val="00852F4D"/>
    <w:rsid w:val="008533B6"/>
    <w:rsid w:val="008539B6"/>
    <w:rsid w:val="00853A85"/>
    <w:rsid w:val="00853E65"/>
    <w:rsid w:val="00854F3B"/>
    <w:rsid w:val="008556AE"/>
    <w:rsid w:val="00855822"/>
    <w:rsid w:val="0085690F"/>
    <w:rsid w:val="0085695E"/>
    <w:rsid w:val="00856F1C"/>
    <w:rsid w:val="0085726F"/>
    <w:rsid w:val="00857A7C"/>
    <w:rsid w:val="008604A5"/>
    <w:rsid w:val="0086150C"/>
    <w:rsid w:val="0086171D"/>
    <w:rsid w:val="00861D18"/>
    <w:rsid w:val="00862296"/>
    <w:rsid w:val="0086318D"/>
    <w:rsid w:val="00863499"/>
    <w:rsid w:val="008640FA"/>
    <w:rsid w:val="008641D7"/>
    <w:rsid w:val="00864504"/>
    <w:rsid w:val="00865E36"/>
    <w:rsid w:val="008661BD"/>
    <w:rsid w:val="008674DE"/>
    <w:rsid w:val="00867A4B"/>
    <w:rsid w:val="00867F2E"/>
    <w:rsid w:val="00870194"/>
    <w:rsid w:val="0087028B"/>
    <w:rsid w:val="00870599"/>
    <w:rsid w:val="008724FE"/>
    <w:rsid w:val="00872A8B"/>
    <w:rsid w:val="00873BD2"/>
    <w:rsid w:val="00874653"/>
    <w:rsid w:val="0087477E"/>
    <w:rsid w:val="00874E1B"/>
    <w:rsid w:val="00874FCB"/>
    <w:rsid w:val="0087526F"/>
    <w:rsid w:val="00875377"/>
    <w:rsid w:val="00875913"/>
    <w:rsid w:val="00875B6C"/>
    <w:rsid w:val="00875CF5"/>
    <w:rsid w:val="00876BC8"/>
    <w:rsid w:val="00877666"/>
    <w:rsid w:val="008776B4"/>
    <w:rsid w:val="00877A9D"/>
    <w:rsid w:val="00877EDE"/>
    <w:rsid w:val="00880443"/>
    <w:rsid w:val="008806CC"/>
    <w:rsid w:val="00880D7F"/>
    <w:rsid w:val="00881734"/>
    <w:rsid w:val="0088176A"/>
    <w:rsid w:val="008818E5"/>
    <w:rsid w:val="008825F4"/>
    <w:rsid w:val="00882677"/>
    <w:rsid w:val="00883626"/>
    <w:rsid w:val="008836A6"/>
    <w:rsid w:val="00883DF6"/>
    <w:rsid w:val="00883EB4"/>
    <w:rsid w:val="00886215"/>
    <w:rsid w:val="00886525"/>
    <w:rsid w:val="00886BD1"/>
    <w:rsid w:val="00886F9F"/>
    <w:rsid w:val="00887418"/>
    <w:rsid w:val="008874A8"/>
    <w:rsid w:val="0088778B"/>
    <w:rsid w:val="00890249"/>
    <w:rsid w:val="00890256"/>
    <w:rsid w:val="00890D91"/>
    <w:rsid w:val="00890DA1"/>
    <w:rsid w:val="0089228B"/>
    <w:rsid w:val="008925F8"/>
    <w:rsid w:val="0089303F"/>
    <w:rsid w:val="00893055"/>
    <w:rsid w:val="008930F1"/>
    <w:rsid w:val="00893190"/>
    <w:rsid w:val="008933B0"/>
    <w:rsid w:val="00893C63"/>
    <w:rsid w:val="00893DEA"/>
    <w:rsid w:val="008940CF"/>
    <w:rsid w:val="00894359"/>
    <w:rsid w:val="0089496F"/>
    <w:rsid w:val="00895EB8"/>
    <w:rsid w:val="0089606E"/>
    <w:rsid w:val="008965C5"/>
    <w:rsid w:val="008971DB"/>
    <w:rsid w:val="008977A7"/>
    <w:rsid w:val="008A0104"/>
    <w:rsid w:val="008A1043"/>
    <w:rsid w:val="008A2B6E"/>
    <w:rsid w:val="008A3383"/>
    <w:rsid w:val="008A3878"/>
    <w:rsid w:val="008A3BB1"/>
    <w:rsid w:val="008A40F5"/>
    <w:rsid w:val="008A504B"/>
    <w:rsid w:val="008A566A"/>
    <w:rsid w:val="008A57B9"/>
    <w:rsid w:val="008A5C56"/>
    <w:rsid w:val="008A6172"/>
    <w:rsid w:val="008A63E0"/>
    <w:rsid w:val="008A75B5"/>
    <w:rsid w:val="008A7B0E"/>
    <w:rsid w:val="008A7B4E"/>
    <w:rsid w:val="008B15FC"/>
    <w:rsid w:val="008B1D0E"/>
    <w:rsid w:val="008B2160"/>
    <w:rsid w:val="008B3672"/>
    <w:rsid w:val="008B3E96"/>
    <w:rsid w:val="008B45BA"/>
    <w:rsid w:val="008B4ED0"/>
    <w:rsid w:val="008B52C5"/>
    <w:rsid w:val="008B5DDD"/>
    <w:rsid w:val="008B6A5A"/>
    <w:rsid w:val="008B741F"/>
    <w:rsid w:val="008B7738"/>
    <w:rsid w:val="008B7F59"/>
    <w:rsid w:val="008C005C"/>
    <w:rsid w:val="008C0438"/>
    <w:rsid w:val="008C0973"/>
    <w:rsid w:val="008C0AE5"/>
    <w:rsid w:val="008C0B7D"/>
    <w:rsid w:val="008C11A0"/>
    <w:rsid w:val="008C1DC4"/>
    <w:rsid w:val="008C2A91"/>
    <w:rsid w:val="008C2B4F"/>
    <w:rsid w:val="008C2EF2"/>
    <w:rsid w:val="008C50D3"/>
    <w:rsid w:val="008C5184"/>
    <w:rsid w:val="008C5BAD"/>
    <w:rsid w:val="008C5F92"/>
    <w:rsid w:val="008C66FD"/>
    <w:rsid w:val="008C6CC8"/>
    <w:rsid w:val="008C6F52"/>
    <w:rsid w:val="008C753F"/>
    <w:rsid w:val="008C75BE"/>
    <w:rsid w:val="008C795F"/>
    <w:rsid w:val="008C7A33"/>
    <w:rsid w:val="008C7F8F"/>
    <w:rsid w:val="008D022F"/>
    <w:rsid w:val="008D05C9"/>
    <w:rsid w:val="008D0A35"/>
    <w:rsid w:val="008D0AE1"/>
    <w:rsid w:val="008D0C90"/>
    <w:rsid w:val="008D1012"/>
    <w:rsid w:val="008D10E2"/>
    <w:rsid w:val="008D374E"/>
    <w:rsid w:val="008D3C68"/>
    <w:rsid w:val="008D3D26"/>
    <w:rsid w:val="008D3EE6"/>
    <w:rsid w:val="008D4B72"/>
    <w:rsid w:val="008D503D"/>
    <w:rsid w:val="008D5428"/>
    <w:rsid w:val="008D628F"/>
    <w:rsid w:val="008D631C"/>
    <w:rsid w:val="008D7C16"/>
    <w:rsid w:val="008D7D9C"/>
    <w:rsid w:val="008E097C"/>
    <w:rsid w:val="008E0A1E"/>
    <w:rsid w:val="008E0F55"/>
    <w:rsid w:val="008E11B6"/>
    <w:rsid w:val="008E3341"/>
    <w:rsid w:val="008E3DCD"/>
    <w:rsid w:val="008E3EF8"/>
    <w:rsid w:val="008E4246"/>
    <w:rsid w:val="008E606B"/>
    <w:rsid w:val="008E61CB"/>
    <w:rsid w:val="008E663C"/>
    <w:rsid w:val="008E6B65"/>
    <w:rsid w:val="008E715E"/>
    <w:rsid w:val="008E74EF"/>
    <w:rsid w:val="008F12B6"/>
    <w:rsid w:val="008F1511"/>
    <w:rsid w:val="008F2C0D"/>
    <w:rsid w:val="008F2F33"/>
    <w:rsid w:val="008F2F83"/>
    <w:rsid w:val="008F4802"/>
    <w:rsid w:val="008F4D0B"/>
    <w:rsid w:val="008F4E2C"/>
    <w:rsid w:val="008F4F35"/>
    <w:rsid w:val="008F5145"/>
    <w:rsid w:val="008F5217"/>
    <w:rsid w:val="008F5294"/>
    <w:rsid w:val="008F5A10"/>
    <w:rsid w:val="008F6D00"/>
    <w:rsid w:val="008F6DEC"/>
    <w:rsid w:val="008F7282"/>
    <w:rsid w:val="008F7449"/>
    <w:rsid w:val="00900241"/>
    <w:rsid w:val="00900B92"/>
    <w:rsid w:val="00900D66"/>
    <w:rsid w:val="00901234"/>
    <w:rsid w:val="00902019"/>
    <w:rsid w:val="00902DCA"/>
    <w:rsid w:val="00902EB7"/>
    <w:rsid w:val="009039A4"/>
    <w:rsid w:val="00903C10"/>
    <w:rsid w:val="00903DAD"/>
    <w:rsid w:val="00904431"/>
    <w:rsid w:val="009047C1"/>
    <w:rsid w:val="009049DA"/>
    <w:rsid w:val="00904B97"/>
    <w:rsid w:val="00904BA0"/>
    <w:rsid w:val="0090541B"/>
    <w:rsid w:val="00906996"/>
    <w:rsid w:val="009079A6"/>
    <w:rsid w:val="0091017A"/>
    <w:rsid w:val="009108C9"/>
    <w:rsid w:val="00910E1B"/>
    <w:rsid w:val="00911BC8"/>
    <w:rsid w:val="00912D66"/>
    <w:rsid w:val="00912E67"/>
    <w:rsid w:val="00913735"/>
    <w:rsid w:val="009138BC"/>
    <w:rsid w:val="0091402A"/>
    <w:rsid w:val="00914895"/>
    <w:rsid w:val="009149D9"/>
    <w:rsid w:val="0091574D"/>
    <w:rsid w:val="00915A58"/>
    <w:rsid w:val="0091607E"/>
    <w:rsid w:val="00916EE3"/>
    <w:rsid w:val="0091727E"/>
    <w:rsid w:val="009173F1"/>
    <w:rsid w:val="009179E4"/>
    <w:rsid w:val="00917CB6"/>
    <w:rsid w:val="0092009A"/>
    <w:rsid w:val="0092040B"/>
    <w:rsid w:val="00920619"/>
    <w:rsid w:val="00920809"/>
    <w:rsid w:val="0092099A"/>
    <w:rsid w:val="00920A03"/>
    <w:rsid w:val="00920E0F"/>
    <w:rsid w:val="00920F32"/>
    <w:rsid w:val="00920F4E"/>
    <w:rsid w:val="009215A5"/>
    <w:rsid w:val="00921B53"/>
    <w:rsid w:val="00922592"/>
    <w:rsid w:val="0092338B"/>
    <w:rsid w:val="00925089"/>
    <w:rsid w:val="0092534D"/>
    <w:rsid w:val="00925739"/>
    <w:rsid w:val="0092595C"/>
    <w:rsid w:val="00926533"/>
    <w:rsid w:val="009265F2"/>
    <w:rsid w:val="00927590"/>
    <w:rsid w:val="0092759E"/>
    <w:rsid w:val="009275AE"/>
    <w:rsid w:val="00927633"/>
    <w:rsid w:val="00927AF4"/>
    <w:rsid w:val="00927E6E"/>
    <w:rsid w:val="00930E4D"/>
    <w:rsid w:val="00930F18"/>
    <w:rsid w:val="0093108C"/>
    <w:rsid w:val="00931509"/>
    <w:rsid w:val="0093177C"/>
    <w:rsid w:val="00932143"/>
    <w:rsid w:val="0093253C"/>
    <w:rsid w:val="00932F6E"/>
    <w:rsid w:val="00933E34"/>
    <w:rsid w:val="009340D7"/>
    <w:rsid w:val="00934611"/>
    <w:rsid w:val="009346CF"/>
    <w:rsid w:val="0093569D"/>
    <w:rsid w:val="00935B5F"/>
    <w:rsid w:val="009360EF"/>
    <w:rsid w:val="00936803"/>
    <w:rsid w:val="0093686E"/>
    <w:rsid w:val="00936DB9"/>
    <w:rsid w:val="00936F16"/>
    <w:rsid w:val="00937328"/>
    <w:rsid w:val="009375AD"/>
    <w:rsid w:val="00937A20"/>
    <w:rsid w:val="0094074F"/>
    <w:rsid w:val="0094183C"/>
    <w:rsid w:val="00941DEC"/>
    <w:rsid w:val="00942258"/>
    <w:rsid w:val="00942885"/>
    <w:rsid w:val="009433B1"/>
    <w:rsid w:val="009452F5"/>
    <w:rsid w:val="009457F0"/>
    <w:rsid w:val="00945F1F"/>
    <w:rsid w:val="00946284"/>
    <w:rsid w:val="0094630B"/>
    <w:rsid w:val="009472EF"/>
    <w:rsid w:val="00947F6D"/>
    <w:rsid w:val="0095055A"/>
    <w:rsid w:val="00950CCA"/>
    <w:rsid w:val="00950E0C"/>
    <w:rsid w:val="009523BC"/>
    <w:rsid w:val="00952CE3"/>
    <w:rsid w:val="00953050"/>
    <w:rsid w:val="00953C75"/>
    <w:rsid w:val="00953EFC"/>
    <w:rsid w:val="00954616"/>
    <w:rsid w:val="00955880"/>
    <w:rsid w:val="00955CF8"/>
    <w:rsid w:val="009560B2"/>
    <w:rsid w:val="00956758"/>
    <w:rsid w:val="00956885"/>
    <w:rsid w:val="00956CBA"/>
    <w:rsid w:val="00956DA2"/>
    <w:rsid w:val="00957C2A"/>
    <w:rsid w:val="00957E15"/>
    <w:rsid w:val="009600E2"/>
    <w:rsid w:val="009601FB"/>
    <w:rsid w:val="00960C38"/>
    <w:rsid w:val="00962962"/>
    <w:rsid w:val="00962F43"/>
    <w:rsid w:val="00963496"/>
    <w:rsid w:val="009638B9"/>
    <w:rsid w:val="00963D3C"/>
    <w:rsid w:val="00964192"/>
    <w:rsid w:val="00964803"/>
    <w:rsid w:val="00964C08"/>
    <w:rsid w:val="00964E14"/>
    <w:rsid w:val="00964FB1"/>
    <w:rsid w:val="00965E31"/>
    <w:rsid w:val="00965E41"/>
    <w:rsid w:val="009662A5"/>
    <w:rsid w:val="009663CD"/>
    <w:rsid w:val="009665D9"/>
    <w:rsid w:val="0097030D"/>
    <w:rsid w:val="00970D5F"/>
    <w:rsid w:val="009710A9"/>
    <w:rsid w:val="0097157F"/>
    <w:rsid w:val="00972C4F"/>
    <w:rsid w:val="00973343"/>
    <w:rsid w:val="0097445B"/>
    <w:rsid w:val="009744AA"/>
    <w:rsid w:val="0097493F"/>
    <w:rsid w:val="009750FA"/>
    <w:rsid w:val="00975103"/>
    <w:rsid w:val="00975A18"/>
    <w:rsid w:val="00975A38"/>
    <w:rsid w:val="00975D83"/>
    <w:rsid w:val="0097623C"/>
    <w:rsid w:val="00976E83"/>
    <w:rsid w:val="009773A1"/>
    <w:rsid w:val="0097754F"/>
    <w:rsid w:val="0097783B"/>
    <w:rsid w:val="009809EC"/>
    <w:rsid w:val="00980A74"/>
    <w:rsid w:val="00980FC2"/>
    <w:rsid w:val="009819F6"/>
    <w:rsid w:val="00981F74"/>
    <w:rsid w:val="009829A3"/>
    <w:rsid w:val="00982D25"/>
    <w:rsid w:val="00983507"/>
    <w:rsid w:val="00983866"/>
    <w:rsid w:val="00983DE1"/>
    <w:rsid w:val="009841A2"/>
    <w:rsid w:val="0098422D"/>
    <w:rsid w:val="00984893"/>
    <w:rsid w:val="00985AC0"/>
    <w:rsid w:val="00986984"/>
    <w:rsid w:val="00986AB4"/>
    <w:rsid w:val="00986ECB"/>
    <w:rsid w:val="0098711F"/>
    <w:rsid w:val="00987CDB"/>
    <w:rsid w:val="00987F5A"/>
    <w:rsid w:val="00990361"/>
    <w:rsid w:val="009903D6"/>
    <w:rsid w:val="00990FDD"/>
    <w:rsid w:val="00991599"/>
    <w:rsid w:val="00992065"/>
    <w:rsid w:val="00992EC4"/>
    <w:rsid w:val="00994028"/>
    <w:rsid w:val="00994295"/>
    <w:rsid w:val="00994746"/>
    <w:rsid w:val="00994EE5"/>
    <w:rsid w:val="009951F3"/>
    <w:rsid w:val="0099547E"/>
    <w:rsid w:val="00995764"/>
    <w:rsid w:val="0099636B"/>
    <w:rsid w:val="00997D66"/>
    <w:rsid w:val="009A0917"/>
    <w:rsid w:val="009A0B10"/>
    <w:rsid w:val="009A1145"/>
    <w:rsid w:val="009A1A36"/>
    <w:rsid w:val="009A1FC2"/>
    <w:rsid w:val="009A2AC9"/>
    <w:rsid w:val="009A3203"/>
    <w:rsid w:val="009A486D"/>
    <w:rsid w:val="009A5637"/>
    <w:rsid w:val="009A5663"/>
    <w:rsid w:val="009A576D"/>
    <w:rsid w:val="009A5CF7"/>
    <w:rsid w:val="009A6439"/>
    <w:rsid w:val="009A6A56"/>
    <w:rsid w:val="009A6A60"/>
    <w:rsid w:val="009A6ADC"/>
    <w:rsid w:val="009A743B"/>
    <w:rsid w:val="009B00B4"/>
    <w:rsid w:val="009B0E36"/>
    <w:rsid w:val="009B1C99"/>
    <w:rsid w:val="009B24D8"/>
    <w:rsid w:val="009B25CA"/>
    <w:rsid w:val="009B26CD"/>
    <w:rsid w:val="009B2BFF"/>
    <w:rsid w:val="009B3CE7"/>
    <w:rsid w:val="009B3FAF"/>
    <w:rsid w:val="009B4B69"/>
    <w:rsid w:val="009B4BF9"/>
    <w:rsid w:val="009B50AF"/>
    <w:rsid w:val="009B577D"/>
    <w:rsid w:val="009B6B59"/>
    <w:rsid w:val="009B6B8F"/>
    <w:rsid w:val="009B7CAB"/>
    <w:rsid w:val="009B7EB7"/>
    <w:rsid w:val="009C0886"/>
    <w:rsid w:val="009C0947"/>
    <w:rsid w:val="009C1DE1"/>
    <w:rsid w:val="009C1E59"/>
    <w:rsid w:val="009C2BCF"/>
    <w:rsid w:val="009C2FF9"/>
    <w:rsid w:val="009C36E3"/>
    <w:rsid w:val="009C379B"/>
    <w:rsid w:val="009C39EE"/>
    <w:rsid w:val="009C3CE7"/>
    <w:rsid w:val="009C3F2B"/>
    <w:rsid w:val="009C403D"/>
    <w:rsid w:val="009C449E"/>
    <w:rsid w:val="009C4706"/>
    <w:rsid w:val="009C53D6"/>
    <w:rsid w:val="009C58B5"/>
    <w:rsid w:val="009C5EAD"/>
    <w:rsid w:val="009C6056"/>
    <w:rsid w:val="009C6389"/>
    <w:rsid w:val="009C66D0"/>
    <w:rsid w:val="009C6D9F"/>
    <w:rsid w:val="009C74F3"/>
    <w:rsid w:val="009C76B4"/>
    <w:rsid w:val="009C7AD7"/>
    <w:rsid w:val="009D0673"/>
    <w:rsid w:val="009D068D"/>
    <w:rsid w:val="009D0694"/>
    <w:rsid w:val="009D0E57"/>
    <w:rsid w:val="009D1178"/>
    <w:rsid w:val="009D1853"/>
    <w:rsid w:val="009D1B83"/>
    <w:rsid w:val="009D1F08"/>
    <w:rsid w:val="009D2502"/>
    <w:rsid w:val="009D26CA"/>
    <w:rsid w:val="009D28A4"/>
    <w:rsid w:val="009D2D3D"/>
    <w:rsid w:val="009D2D5C"/>
    <w:rsid w:val="009D3915"/>
    <w:rsid w:val="009D3BAE"/>
    <w:rsid w:val="009D4264"/>
    <w:rsid w:val="009D4584"/>
    <w:rsid w:val="009D53F4"/>
    <w:rsid w:val="009D5FC5"/>
    <w:rsid w:val="009D61E8"/>
    <w:rsid w:val="009D6D02"/>
    <w:rsid w:val="009D71AF"/>
    <w:rsid w:val="009D776F"/>
    <w:rsid w:val="009D7FB5"/>
    <w:rsid w:val="009E0401"/>
    <w:rsid w:val="009E0D1D"/>
    <w:rsid w:val="009E14FC"/>
    <w:rsid w:val="009E1A0C"/>
    <w:rsid w:val="009E2324"/>
    <w:rsid w:val="009E2575"/>
    <w:rsid w:val="009E2920"/>
    <w:rsid w:val="009E39BB"/>
    <w:rsid w:val="009E3C86"/>
    <w:rsid w:val="009E4082"/>
    <w:rsid w:val="009E47AD"/>
    <w:rsid w:val="009E542B"/>
    <w:rsid w:val="009E5644"/>
    <w:rsid w:val="009E58EC"/>
    <w:rsid w:val="009E5923"/>
    <w:rsid w:val="009E5A1C"/>
    <w:rsid w:val="009E5F77"/>
    <w:rsid w:val="009E6005"/>
    <w:rsid w:val="009E62A8"/>
    <w:rsid w:val="009E62C8"/>
    <w:rsid w:val="009E6A9F"/>
    <w:rsid w:val="009E77EA"/>
    <w:rsid w:val="009E77F2"/>
    <w:rsid w:val="009E7EF3"/>
    <w:rsid w:val="009E7F1E"/>
    <w:rsid w:val="009F0072"/>
    <w:rsid w:val="009F1311"/>
    <w:rsid w:val="009F1503"/>
    <w:rsid w:val="009F17E4"/>
    <w:rsid w:val="009F18DC"/>
    <w:rsid w:val="009F28AE"/>
    <w:rsid w:val="009F2D1E"/>
    <w:rsid w:val="009F3061"/>
    <w:rsid w:val="009F375D"/>
    <w:rsid w:val="009F3765"/>
    <w:rsid w:val="009F40E1"/>
    <w:rsid w:val="009F4502"/>
    <w:rsid w:val="009F4D0B"/>
    <w:rsid w:val="009F5534"/>
    <w:rsid w:val="009F5B58"/>
    <w:rsid w:val="009F65C9"/>
    <w:rsid w:val="009F73C1"/>
    <w:rsid w:val="009F7F9E"/>
    <w:rsid w:val="00A00431"/>
    <w:rsid w:val="00A00896"/>
    <w:rsid w:val="00A00C29"/>
    <w:rsid w:val="00A00D4C"/>
    <w:rsid w:val="00A01B1B"/>
    <w:rsid w:val="00A01B23"/>
    <w:rsid w:val="00A01BA1"/>
    <w:rsid w:val="00A01EAB"/>
    <w:rsid w:val="00A02BBA"/>
    <w:rsid w:val="00A02E93"/>
    <w:rsid w:val="00A03A73"/>
    <w:rsid w:val="00A03DA9"/>
    <w:rsid w:val="00A0410E"/>
    <w:rsid w:val="00A04529"/>
    <w:rsid w:val="00A05489"/>
    <w:rsid w:val="00A054D1"/>
    <w:rsid w:val="00A0615C"/>
    <w:rsid w:val="00A06258"/>
    <w:rsid w:val="00A06599"/>
    <w:rsid w:val="00A069C6"/>
    <w:rsid w:val="00A07155"/>
    <w:rsid w:val="00A078FE"/>
    <w:rsid w:val="00A10567"/>
    <w:rsid w:val="00A108C7"/>
    <w:rsid w:val="00A10BD4"/>
    <w:rsid w:val="00A12520"/>
    <w:rsid w:val="00A12682"/>
    <w:rsid w:val="00A12B65"/>
    <w:rsid w:val="00A12C62"/>
    <w:rsid w:val="00A12DD4"/>
    <w:rsid w:val="00A12E57"/>
    <w:rsid w:val="00A13A18"/>
    <w:rsid w:val="00A13D4B"/>
    <w:rsid w:val="00A142AC"/>
    <w:rsid w:val="00A14D20"/>
    <w:rsid w:val="00A15932"/>
    <w:rsid w:val="00A178BB"/>
    <w:rsid w:val="00A17E2F"/>
    <w:rsid w:val="00A20598"/>
    <w:rsid w:val="00A21F0A"/>
    <w:rsid w:val="00A2278C"/>
    <w:rsid w:val="00A235CD"/>
    <w:rsid w:val="00A2360A"/>
    <w:rsid w:val="00A2394C"/>
    <w:rsid w:val="00A23D48"/>
    <w:rsid w:val="00A24A8F"/>
    <w:rsid w:val="00A24C35"/>
    <w:rsid w:val="00A25142"/>
    <w:rsid w:val="00A256C2"/>
    <w:rsid w:val="00A26100"/>
    <w:rsid w:val="00A2648F"/>
    <w:rsid w:val="00A2696D"/>
    <w:rsid w:val="00A26FFE"/>
    <w:rsid w:val="00A279DA"/>
    <w:rsid w:val="00A27AB4"/>
    <w:rsid w:val="00A27C67"/>
    <w:rsid w:val="00A30F8D"/>
    <w:rsid w:val="00A310F0"/>
    <w:rsid w:val="00A3170A"/>
    <w:rsid w:val="00A31897"/>
    <w:rsid w:val="00A320CB"/>
    <w:rsid w:val="00A324DC"/>
    <w:rsid w:val="00A32A2C"/>
    <w:rsid w:val="00A34884"/>
    <w:rsid w:val="00A3502D"/>
    <w:rsid w:val="00A3552E"/>
    <w:rsid w:val="00A35AA1"/>
    <w:rsid w:val="00A35FDB"/>
    <w:rsid w:val="00A367F6"/>
    <w:rsid w:val="00A36B5F"/>
    <w:rsid w:val="00A40049"/>
    <w:rsid w:val="00A40F1F"/>
    <w:rsid w:val="00A40F8F"/>
    <w:rsid w:val="00A410BE"/>
    <w:rsid w:val="00A412DD"/>
    <w:rsid w:val="00A415EC"/>
    <w:rsid w:val="00A41730"/>
    <w:rsid w:val="00A42085"/>
    <w:rsid w:val="00A421D4"/>
    <w:rsid w:val="00A42464"/>
    <w:rsid w:val="00A42CDD"/>
    <w:rsid w:val="00A4338F"/>
    <w:rsid w:val="00A4384D"/>
    <w:rsid w:val="00A440E1"/>
    <w:rsid w:val="00A44436"/>
    <w:rsid w:val="00A447D4"/>
    <w:rsid w:val="00A450CE"/>
    <w:rsid w:val="00A454CF"/>
    <w:rsid w:val="00A454E1"/>
    <w:rsid w:val="00A4586D"/>
    <w:rsid w:val="00A45BE0"/>
    <w:rsid w:val="00A4649F"/>
    <w:rsid w:val="00A4678A"/>
    <w:rsid w:val="00A46807"/>
    <w:rsid w:val="00A4763C"/>
    <w:rsid w:val="00A47EB0"/>
    <w:rsid w:val="00A47F03"/>
    <w:rsid w:val="00A47F89"/>
    <w:rsid w:val="00A51C21"/>
    <w:rsid w:val="00A526F8"/>
    <w:rsid w:val="00A536A5"/>
    <w:rsid w:val="00A537E0"/>
    <w:rsid w:val="00A540C6"/>
    <w:rsid w:val="00A54218"/>
    <w:rsid w:val="00A5547C"/>
    <w:rsid w:val="00A55849"/>
    <w:rsid w:val="00A558FF"/>
    <w:rsid w:val="00A55A17"/>
    <w:rsid w:val="00A56FE6"/>
    <w:rsid w:val="00A5737B"/>
    <w:rsid w:val="00A6036F"/>
    <w:rsid w:val="00A60BB7"/>
    <w:rsid w:val="00A63755"/>
    <w:rsid w:val="00A63F7F"/>
    <w:rsid w:val="00A64058"/>
    <w:rsid w:val="00A64452"/>
    <w:rsid w:val="00A646F6"/>
    <w:rsid w:val="00A6471E"/>
    <w:rsid w:val="00A64D8B"/>
    <w:rsid w:val="00A64EA7"/>
    <w:rsid w:val="00A665CF"/>
    <w:rsid w:val="00A66E0D"/>
    <w:rsid w:val="00A67075"/>
    <w:rsid w:val="00A6727F"/>
    <w:rsid w:val="00A672CA"/>
    <w:rsid w:val="00A675C5"/>
    <w:rsid w:val="00A67E3D"/>
    <w:rsid w:val="00A7123D"/>
    <w:rsid w:val="00A71D06"/>
    <w:rsid w:val="00A72234"/>
    <w:rsid w:val="00A72AFB"/>
    <w:rsid w:val="00A72B99"/>
    <w:rsid w:val="00A72D0B"/>
    <w:rsid w:val="00A72EAF"/>
    <w:rsid w:val="00A73AF3"/>
    <w:rsid w:val="00A73B3C"/>
    <w:rsid w:val="00A73CC1"/>
    <w:rsid w:val="00A742D0"/>
    <w:rsid w:val="00A74472"/>
    <w:rsid w:val="00A7455E"/>
    <w:rsid w:val="00A74677"/>
    <w:rsid w:val="00A74F57"/>
    <w:rsid w:val="00A75688"/>
    <w:rsid w:val="00A75C36"/>
    <w:rsid w:val="00A75CDA"/>
    <w:rsid w:val="00A76360"/>
    <w:rsid w:val="00A807C9"/>
    <w:rsid w:val="00A80943"/>
    <w:rsid w:val="00A80F8B"/>
    <w:rsid w:val="00A810F2"/>
    <w:rsid w:val="00A81137"/>
    <w:rsid w:val="00A81375"/>
    <w:rsid w:val="00A81758"/>
    <w:rsid w:val="00A81874"/>
    <w:rsid w:val="00A81AEA"/>
    <w:rsid w:val="00A82050"/>
    <w:rsid w:val="00A82210"/>
    <w:rsid w:val="00A822D8"/>
    <w:rsid w:val="00A827EF"/>
    <w:rsid w:val="00A82A87"/>
    <w:rsid w:val="00A82D5D"/>
    <w:rsid w:val="00A83318"/>
    <w:rsid w:val="00A836E9"/>
    <w:rsid w:val="00A84246"/>
    <w:rsid w:val="00A869B0"/>
    <w:rsid w:val="00A86B5D"/>
    <w:rsid w:val="00A86EF9"/>
    <w:rsid w:val="00A8720E"/>
    <w:rsid w:val="00A87618"/>
    <w:rsid w:val="00A87925"/>
    <w:rsid w:val="00A90E57"/>
    <w:rsid w:val="00A91015"/>
    <w:rsid w:val="00A91705"/>
    <w:rsid w:val="00A91AC0"/>
    <w:rsid w:val="00A92877"/>
    <w:rsid w:val="00A92C54"/>
    <w:rsid w:val="00A934C7"/>
    <w:rsid w:val="00A936DA"/>
    <w:rsid w:val="00A93D20"/>
    <w:rsid w:val="00A93E2E"/>
    <w:rsid w:val="00A9460B"/>
    <w:rsid w:val="00A94680"/>
    <w:rsid w:val="00A95202"/>
    <w:rsid w:val="00A9550B"/>
    <w:rsid w:val="00A958E8"/>
    <w:rsid w:val="00A968E3"/>
    <w:rsid w:val="00A96D4B"/>
    <w:rsid w:val="00A97165"/>
    <w:rsid w:val="00A97182"/>
    <w:rsid w:val="00A97752"/>
    <w:rsid w:val="00A9786F"/>
    <w:rsid w:val="00A97CEE"/>
    <w:rsid w:val="00AA020D"/>
    <w:rsid w:val="00AA07CC"/>
    <w:rsid w:val="00AA09D2"/>
    <w:rsid w:val="00AA0A4A"/>
    <w:rsid w:val="00AA0D40"/>
    <w:rsid w:val="00AA0F8C"/>
    <w:rsid w:val="00AA1880"/>
    <w:rsid w:val="00AA1AD7"/>
    <w:rsid w:val="00AA2B1B"/>
    <w:rsid w:val="00AA2F8B"/>
    <w:rsid w:val="00AA3210"/>
    <w:rsid w:val="00AA34D6"/>
    <w:rsid w:val="00AA38E6"/>
    <w:rsid w:val="00AA3D91"/>
    <w:rsid w:val="00AA42A4"/>
    <w:rsid w:val="00AA42BD"/>
    <w:rsid w:val="00AA450C"/>
    <w:rsid w:val="00AA4584"/>
    <w:rsid w:val="00AA4904"/>
    <w:rsid w:val="00AA5036"/>
    <w:rsid w:val="00AA60DF"/>
    <w:rsid w:val="00AB045E"/>
    <w:rsid w:val="00AB0974"/>
    <w:rsid w:val="00AB109D"/>
    <w:rsid w:val="00AB116A"/>
    <w:rsid w:val="00AB1ABD"/>
    <w:rsid w:val="00AB1C07"/>
    <w:rsid w:val="00AB1F96"/>
    <w:rsid w:val="00AB2056"/>
    <w:rsid w:val="00AB2345"/>
    <w:rsid w:val="00AB2743"/>
    <w:rsid w:val="00AB2A1F"/>
    <w:rsid w:val="00AB2C29"/>
    <w:rsid w:val="00AB37DA"/>
    <w:rsid w:val="00AB44C5"/>
    <w:rsid w:val="00AB54D0"/>
    <w:rsid w:val="00AB569D"/>
    <w:rsid w:val="00AB586F"/>
    <w:rsid w:val="00AB58A6"/>
    <w:rsid w:val="00AB594F"/>
    <w:rsid w:val="00AB6077"/>
    <w:rsid w:val="00AB627E"/>
    <w:rsid w:val="00AB7015"/>
    <w:rsid w:val="00AB71D3"/>
    <w:rsid w:val="00AB783B"/>
    <w:rsid w:val="00AB7980"/>
    <w:rsid w:val="00AB7F81"/>
    <w:rsid w:val="00AC071E"/>
    <w:rsid w:val="00AC0C25"/>
    <w:rsid w:val="00AC0CF0"/>
    <w:rsid w:val="00AC103F"/>
    <w:rsid w:val="00AC12A4"/>
    <w:rsid w:val="00AC1955"/>
    <w:rsid w:val="00AC1A65"/>
    <w:rsid w:val="00AC1AB4"/>
    <w:rsid w:val="00AC1EAF"/>
    <w:rsid w:val="00AC2640"/>
    <w:rsid w:val="00AC28B4"/>
    <w:rsid w:val="00AC2AB4"/>
    <w:rsid w:val="00AC2B65"/>
    <w:rsid w:val="00AC344D"/>
    <w:rsid w:val="00AC3C84"/>
    <w:rsid w:val="00AC404E"/>
    <w:rsid w:val="00AC43B3"/>
    <w:rsid w:val="00AC4EBC"/>
    <w:rsid w:val="00AC515D"/>
    <w:rsid w:val="00AC56E3"/>
    <w:rsid w:val="00AC5A6C"/>
    <w:rsid w:val="00AC6371"/>
    <w:rsid w:val="00AC66EC"/>
    <w:rsid w:val="00AC7238"/>
    <w:rsid w:val="00AC7700"/>
    <w:rsid w:val="00AD07C2"/>
    <w:rsid w:val="00AD1610"/>
    <w:rsid w:val="00AD1E17"/>
    <w:rsid w:val="00AD49CC"/>
    <w:rsid w:val="00AD5071"/>
    <w:rsid w:val="00AD5721"/>
    <w:rsid w:val="00AD5EF9"/>
    <w:rsid w:val="00AD64CF"/>
    <w:rsid w:val="00AD661A"/>
    <w:rsid w:val="00AD67FD"/>
    <w:rsid w:val="00AD6CB7"/>
    <w:rsid w:val="00AD6DFB"/>
    <w:rsid w:val="00AD6EAC"/>
    <w:rsid w:val="00AD76DC"/>
    <w:rsid w:val="00AE00A3"/>
    <w:rsid w:val="00AE0883"/>
    <w:rsid w:val="00AE09D9"/>
    <w:rsid w:val="00AE16B6"/>
    <w:rsid w:val="00AE1A6F"/>
    <w:rsid w:val="00AE28D8"/>
    <w:rsid w:val="00AE2951"/>
    <w:rsid w:val="00AE2B34"/>
    <w:rsid w:val="00AE2BA1"/>
    <w:rsid w:val="00AE2E28"/>
    <w:rsid w:val="00AE3467"/>
    <w:rsid w:val="00AE3836"/>
    <w:rsid w:val="00AE3AB6"/>
    <w:rsid w:val="00AE3B9D"/>
    <w:rsid w:val="00AE4127"/>
    <w:rsid w:val="00AE45EC"/>
    <w:rsid w:val="00AE5352"/>
    <w:rsid w:val="00AE56F5"/>
    <w:rsid w:val="00AE643E"/>
    <w:rsid w:val="00AE6D7A"/>
    <w:rsid w:val="00AE6EB9"/>
    <w:rsid w:val="00AE720A"/>
    <w:rsid w:val="00AE76E1"/>
    <w:rsid w:val="00AE7B99"/>
    <w:rsid w:val="00AE7F41"/>
    <w:rsid w:val="00AE7F57"/>
    <w:rsid w:val="00AF10CA"/>
    <w:rsid w:val="00AF1658"/>
    <w:rsid w:val="00AF21C3"/>
    <w:rsid w:val="00AF25F8"/>
    <w:rsid w:val="00AF3455"/>
    <w:rsid w:val="00AF3547"/>
    <w:rsid w:val="00AF4790"/>
    <w:rsid w:val="00AF5BA6"/>
    <w:rsid w:val="00AF605D"/>
    <w:rsid w:val="00AF72CB"/>
    <w:rsid w:val="00AF7690"/>
    <w:rsid w:val="00AF792D"/>
    <w:rsid w:val="00AF7A03"/>
    <w:rsid w:val="00AF7A2A"/>
    <w:rsid w:val="00AF7B69"/>
    <w:rsid w:val="00B00604"/>
    <w:rsid w:val="00B012FB"/>
    <w:rsid w:val="00B01FF8"/>
    <w:rsid w:val="00B029C0"/>
    <w:rsid w:val="00B02CD6"/>
    <w:rsid w:val="00B02D6F"/>
    <w:rsid w:val="00B03B09"/>
    <w:rsid w:val="00B0424D"/>
    <w:rsid w:val="00B044AC"/>
    <w:rsid w:val="00B04679"/>
    <w:rsid w:val="00B04BA0"/>
    <w:rsid w:val="00B05C4E"/>
    <w:rsid w:val="00B06CBD"/>
    <w:rsid w:val="00B07327"/>
    <w:rsid w:val="00B0737F"/>
    <w:rsid w:val="00B104F9"/>
    <w:rsid w:val="00B1097C"/>
    <w:rsid w:val="00B12984"/>
    <w:rsid w:val="00B129F2"/>
    <w:rsid w:val="00B1428E"/>
    <w:rsid w:val="00B1453E"/>
    <w:rsid w:val="00B1459C"/>
    <w:rsid w:val="00B1649B"/>
    <w:rsid w:val="00B17172"/>
    <w:rsid w:val="00B17253"/>
    <w:rsid w:val="00B17B9A"/>
    <w:rsid w:val="00B17E2B"/>
    <w:rsid w:val="00B20B4F"/>
    <w:rsid w:val="00B2138B"/>
    <w:rsid w:val="00B21501"/>
    <w:rsid w:val="00B216DB"/>
    <w:rsid w:val="00B21CEE"/>
    <w:rsid w:val="00B21EF0"/>
    <w:rsid w:val="00B221C2"/>
    <w:rsid w:val="00B222B3"/>
    <w:rsid w:val="00B22A46"/>
    <w:rsid w:val="00B22F15"/>
    <w:rsid w:val="00B230F4"/>
    <w:rsid w:val="00B236E7"/>
    <w:rsid w:val="00B23D69"/>
    <w:rsid w:val="00B24301"/>
    <w:rsid w:val="00B24320"/>
    <w:rsid w:val="00B249CC"/>
    <w:rsid w:val="00B24B3D"/>
    <w:rsid w:val="00B24FBB"/>
    <w:rsid w:val="00B2509C"/>
    <w:rsid w:val="00B26BA9"/>
    <w:rsid w:val="00B26EC2"/>
    <w:rsid w:val="00B27F9C"/>
    <w:rsid w:val="00B30542"/>
    <w:rsid w:val="00B30F74"/>
    <w:rsid w:val="00B31604"/>
    <w:rsid w:val="00B31B29"/>
    <w:rsid w:val="00B31B6A"/>
    <w:rsid w:val="00B33A16"/>
    <w:rsid w:val="00B33A30"/>
    <w:rsid w:val="00B33BFD"/>
    <w:rsid w:val="00B33DBE"/>
    <w:rsid w:val="00B348A9"/>
    <w:rsid w:val="00B34C27"/>
    <w:rsid w:val="00B34C2C"/>
    <w:rsid w:val="00B34C36"/>
    <w:rsid w:val="00B35B19"/>
    <w:rsid w:val="00B35E33"/>
    <w:rsid w:val="00B35F0F"/>
    <w:rsid w:val="00B362B3"/>
    <w:rsid w:val="00B37027"/>
    <w:rsid w:val="00B373BF"/>
    <w:rsid w:val="00B37881"/>
    <w:rsid w:val="00B4016B"/>
    <w:rsid w:val="00B4016C"/>
    <w:rsid w:val="00B40924"/>
    <w:rsid w:val="00B409DB"/>
    <w:rsid w:val="00B41289"/>
    <w:rsid w:val="00B414F5"/>
    <w:rsid w:val="00B41D50"/>
    <w:rsid w:val="00B4258A"/>
    <w:rsid w:val="00B42C9C"/>
    <w:rsid w:val="00B43D8C"/>
    <w:rsid w:val="00B444D3"/>
    <w:rsid w:val="00B4457D"/>
    <w:rsid w:val="00B450D9"/>
    <w:rsid w:val="00B45540"/>
    <w:rsid w:val="00B45CB1"/>
    <w:rsid w:val="00B460EA"/>
    <w:rsid w:val="00B4613B"/>
    <w:rsid w:val="00B47B8D"/>
    <w:rsid w:val="00B47E7D"/>
    <w:rsid w:val="00B50501"/>
    <w:rsid w:val="00B506D3"/>
    <w:rsid w:val="00B5147F"/>
    <w:rsid w:val="00B51839"/>
    <w:rsid w:val="00B519C1"/>
    <w:rsid w:val="00B51FA2"/>
    <w:rsid w:val="00B52976"/>
    <w:rsid w:val="00B52BE9"/>
    <w:rsid w:val="00B53742"/>
    <w:rsid w:val="00B543C4"/>
    <w:rsid w:val="00B54BB3"/>
    <w:rsid w:val="00B552BF"/>
    <w:rsid w:val="00B5651D"/>
    <w:rsid w:val="00B56551"/>
    <w:rsid w:val="00B56C33"/>
    <w:rsid w:val="00B576E4"/>
    <w:rsid w:val="00B60298"/>
    <w:rsid w:val="00B6033C"/>
    <w:rsid w:val="00B60E37"/>
    <w:rsid w:val="00B611BC"/>
    <w:rsid w:val="00B61488"/>
    <w:rsid w:val="00B61854"/>
    <w:rsid w:val="00B6223D"/>
    <w:rsid w:val="00B627B4"/>
    <w:rsid w:val="00B62DBA"/>
    <w:rsid w:val="00B64486"/>
    <w:rsid w:val="00B64B34"/>
    <w:rsid w:val="00B64CFB"/>
    <w:rsid w:val="00B664A1"/>
    <w:rsid w:val="00B664A8"/>
    <w:rsid w:val="00B66892"/>
    <w:rsid w:val="00B66B7F"/>
    <w:rsid w:val="00B66F55"/>
    <w:rsid w:val="00B6712B"/>
    <w:rsid w:val="00B71158"/>
    <w:rsid w:val="00B71921"/>
    <w:rsid w:val="00B71C24"/>
    <w:rsid w:val="00B71F49"/>
    <w:rsid w:val="00B72133"/>
    <w:rsid w:val="00B72E85"/>
    <w:rsid w:val="00B72FA9"/>
    <w:rsid w:val="00B741DD"/>
    <w:rsid w:val="00B745DE"/>
    <w:rsid w:val="00B74794"/>
    <w:rsid w:val="00B7487B"/>
    <w:rsid w:val="00B74C6C"/>
    <w:rsid w:val="00B74EF2"/>
    <w:rsid w:val="00B751AE"/>
    <w:rsid w:val="00B75DC6"/>
    <w:rsid w:val="00B76529"/>
    <w:rsid w:val="00B769B9"/>
    <w:rsid w:val="00B76DEB"/>
    <w:rsid w:val="00B774CF"/>
    <w:rsid w:val="00B7774A"/>
    <w:rsid w:val="00B77D75"/>
    <w:rsid w:val="00B77EA7"/>
    <w:rsid w:val="00B77F00"/>
    <w:rsid w:val="00B80116"/>
    <w:rsid w:val="00B80C4F"/>
    <w:rsid w:val="00B811A7"/>
    <w:rsid w:val="00B8149F"/>
    <w:rsid w:val="00B81E5E"/>
    <w:rsid w:val="00B82047"/>
    <w:rsid w:val="00B82C6E"/>
    <w:rsid w:val="00B82D9B"/>
    <w:rsid w:val="00B82E6B"/>
    <w:rsid w:val="00B82F20"/>
    <w:rsid w:val="00B82F26"/>
    <w:rsid w:val="00B837C6"/>
    <w:rsid w:val="00B839A1"/>
    <w:rsid w:val="00B83A97"/>
    <w:rsid w:val="00B83F8D"/>
    <w:rsid w:val="00B84370"/>
    <w:rsid w:val="00B8445C"/>
    <w:rsid w:val="00B84918"/>
    <w:rsid w:val="00B849FC"/>
    <w:rsid w:val="00B8505C"/>
    <w:rsid w:val="00B8585C"/>
    <w:rsid w:val="00B8685F"/>
    <w:rsid w:val="00B86936"/>
    <w:rsid w:val="00B877B0"/>
    <w:rsid w:val="00B91504"/>
    <w:rsid w:val="00B91751"/>
    <w:rsid w:val="00B922D1"/>
    <w:rsid w:val="00B9293F"/>
    <w:rsid w:val="00B9316A"/>
    <w:rsid w:val="00B93246"/>
    <w:rsid w:val="00B9407B"/>
    <w:rsid w:val="00B94461"/>
    <w:rsid w:val="00B94D57"/>
    <w:rsid w:val="00B95183"/>
    <w:rsid w:val="00B95772"/>
    <w:rsid w:val="00B95B40"/>
    <w:rsid w:val="00B96609"/>
    <w:rsid w:val="00B966F2"/>
    <w:rsid w:val="00B967C9"/>
    <w:rsid w:val="00B96C01"/>
    <w:rsid w:val="00B97A54"/>
    <w:rsid w:val="00BA0353"/>
    <w:rsid w:val="00BA0456"/>
    <w:rsid w:val="00BA08BB"/>
    <w:rsid w:val="00BA0A29"/>
    <w:rsid w:val="00BA0D8A"/>
    <w:rsid w:val="00BA205B"/>
    <w:rsid w:val="00BA22BE"/>
    <w:rsid w:val="00BA236F"/>
    <w:rsid w:val="00BA26D2"/>
    <w:rsid w:val="00BA32DF"/>
    <w:rsid w:val="00BA33D7"/>
    <w:rsid w:val="00BA4224"/>
    <w:rsid w:val="00BA4677"/>
    <w:rsid w:val="00BA5052"/>
    <w:rsid w:val="00BA5285"/>
    <w:rsid w:val="00BA5456"/>
    <w:rsid w:val="00BA554A"/>
    <w:rsid w:val="00BA5A07"/>
    <w:rsid w:val="00BA62A5"/>
    <w:rsid w:val="00BA6975"/>
    <w:rsid w:val="00BA6BD3"/>
    <w:rsid w:val="00BA6C1C"/>
    <w:rsid w:val="00BA6FEA"/>
    <w:rsid w:val="00BB0B1B"/>
    <w:rsid w:val="00BB2B12"/>
    <w:rsid w:val="00BB2E1C"/>
    <w:rsid w:val="00BB344B"/>
    <w:rsid w:val="00BB3C3D"/>
    <w:rsid w:val="00BB3E92"/>
    <w:rsid w:val="00BB42ED"/>
    <w:rsid w:val="00BB4776"/>
    <w:rsid w:val="00BB4F9E"/>
    <w:rsid w:val="00BB5985"/>
    <w:rsid w:val="00BB5AF0"/>
    <w:rsid w:val="00BB6268"/>
    <w:rsid w:val="00BB6833"/>
    <w:rsid w:val="00BB686E"/>
    <w:rsid w:val="00BB6A9E"/>
    <w:rsid w:val="00BB6AF5"/>
    <w:rsid w:val="00BB75F0"/>
    <w:rsid w:val="00BB75F8"/>
    <w:rsid w:val="00BB7674"/>
    <w:rsid w:val="00BB7E02"/>
    <w:rsid w:val="00BC05B9"/>
    <w:rsid w:val="00BC0957"/>
    <w:rsid w:val="00BC0F88"/>
    <w:rsid w:val="00BC2EDA"/>
    <w:rsid w:val="00BC3606"/>
    <w:rsid w:val="00BC3F37"/>
    <w:rsid w:val="00BC42CC"/>
    <w:rsid w:val="00BC4318"/>
    <w:rsid w:val="00BC45EA"/>
    <w:rsid w:val="00BC5219"/>
    <w:rsid w:val="00BC5EC9"/>
    <w:rsid w:val="00BC60EF"/>
    <w:rsid w:val="00BC6576"/>
    <w:rsid w:val="00BC6608"/>
    <w:rsid w:val="00BC69F9"/>
    <w:rsid w:val="00BC6D15"/>
    <w:rsid w:val="00BC76FF"/>
    <w:rsid w:val="00BD0777"/>
    <w:rsid w:val="00BD2CE7"/>
    <w:rsid w:val="00BD381A"/>
    <w:rsid w:val="00BD4535"/>
    <w:rsid w:val="00BD4EC6"/>
    <w:rsid w:val="00BD50F6"/>
    <w:rsid w:val="00BD52F4"/>
    <w:rsid w:val="00BD5482"/>
    <w:rsid w:val="00BD5FAE"/>
    <w:rsid w:val="00BD7E92"/>
    <w:rsid w:val="00BD7FD8"/>
    <w:rsid w:val="00BE01F1"/>
    <w:rsid w:val="00BE0425"/>
    <w:rsid w:val="00BE090B"/>
    <w:rsid w:val="00BE09BF"/>
    <w:rsid w:val="00BE13D9"/>
    <w:rsid w:val="00BE19F0"/>
    <w:rsid w:val="00BE3DFA"/>
    <w:rsid w:val="00BE5B11"/>
    <w:rsid w:val="00BE69E2"/>
    <w:rsid w:val="00BE6A63"/>
    <w:rsid w:val="00BE6ABE"/>
    <w:rsid w:val="00BE6C55"/>
    <w:rsid w:val="00BE6C67"/>
    <w:rsid w:val="00BE6CDB"/>
    <w:rsid w:val="00BE73B3"/>
    <w:rsid w:val="00BE7676"/>
    <w:rsid w:val="00BE7C51"/>
    <w:rsid w:val="00BF0574"/>
    <w:rsid w:val="00BF076F"/>
    <w:rsid w:val="00BF13B5"/>
    <w:rsid w:val="00BF20C1"/>
    <w:rsid w:val="00BF255F"/>
    <w:rsid w:val="00BF2886"/>
    <w:rsid w:val="00BF28A2"/>
    <w:rsid w:val="00BF36FE"/>
    <w:rsid w:val="00BF3772"/>
    <w:rsid w:val="00BF3BA9"/>
    <w:rsid w:val="00BF44BF"/>
    <w:rsid w:val="00BF4F5F"/>
    <w:rsid w:val="00BF578C"/>
    <w:rsid w:val="00BF5D28"/>
    <w:rsid w:val="00BF63C7"/>
    <w:rsid w:val="00BF63D8"/>
    <w:rsid w:val="00BF6DF7"/>
    <w:rsid w:val="00BF6F3D"/>
    <w:rsid w:val="00BF78CE"/>
    <w:rsid w:val="00BF7CBC"/>
    <w:rsid w:val="00C0035B"/>
    <w:rsid w:val="00C00660"/>
    <w:rsid w:val="00C012A1"/>
    <w:rsid w:val="00C013E2"/>
    <w:rsid w:val="00C01C98"/>
    <w:rsid w:val="00C020C7"/>
    <w:rsid w:val="00C0239E"/>
    <w:rsid w:val="00C02580"/>
    <w:rsid w:val="00C025D9"/>
    <w:rsid w:val="00C0392A"/>
    <w:rsid w:val="00C03A19"/>
    <w:rsid w:val="00C03D68"/>
    <w:rsid w:val="00C0472A"/>
    <w:rsid w:val="00C04FD9"/>
    <w:rsid w:val="00C06241"/>
    <w:rsid w:val="00C07B5C"/>
    <w:rsid w:val="00C10019"/>
    <w:rsid w:val="00C10333"/>
    <w:rsid w:val="00C107B8"/>
    <w:rsid w:val="00C10EAE"/>
    <w:rsid w:val="00C117E2"/>
    <w:rsid w:val="00C11871"/>
    <w:rsid w:val="00C11930"/>
    <w:rsid w:val="00C11ED9"/>
    <w:rsid w:val="00C12060"/>
    <w:rsid w:val="00C13899"/>
    <w:rsid w:val="00C1390C"/>
    <w:rsid w:val="00C142FA"/>
    <w:rsid w:val="00C14611"/>
    <w:rsid w:val="00C1465C"/>
    <w:rsid w:val="00C14E71"/>
    <w:rsid w:val="00C14FC1"/>
    <w:rsid w:val="00C16526"/>
    <w:rsid w:val="00C16BF4"/>
    <w:rsid w:val="00C16C3D"/>
    <w:rsid w:val="00C205D0"/>
    <w:rsid w:val="00C20D51"/>
    <w:rsid w:val="00C2110E"/>
    <w:rsid w:val="00C216D3"/>
    <w:rsid w:val="00C2236C"/>
    <w:rsid w:val="00C238C6"/>
    <w:rsid w:val="00C23E09"/>
    <w:rsid w:val="00C25A72"/>
    <w:rsid w:val="00C25B77"/>
    <w:rsid w:val="00C25E16"/>
    <w:rsid w:val="00C2691D"/>
    <w:rsid w:val="00C26B71"/>
    <w:rsid w:val="00C273F3"/>
    <w:rsid w:val="00C275F8"/>
    <w:rsid w:val="00C27870"/>
    <w:rsid w:val="00C301C2"/>
    <w:rsid w:val="00C303E7"/>
    <w:rsid w:val="00C30745"/>
    <w:rsid w:val="00C30AD4"/>
    <w:rsid w:val="00C30E0D"/>
    <w:rsid w:val="00C314A2"/>
    <w:rsid w:val="00C316E6"/>
    <w:rsid w:val="00C3176F"/>
    <w:rsid w:val="00C32287"/>
    <w:rsid w:val="00C32897"/>
    <w:rsid w:val="00C329F6"/>
    <w:rsid w:val="00C32B63"/>
    <w:rsid w:val="00C3406A"/>
    <w:rsid w:val="00C3444E"/>
    <w:rsid w:val="00C3460A"/>
    <w:rsid w:val="00C363F8"/>
    <w:rsid w:val="00C366E2"/>
    <w:rsid w:val="00C40007"/>
    <w:rsid w:val="00C41C8D"/>
    <w:rsid w:val="00C41E81"/>
    <w:rsid w:val="00C42F03"/>
    <w:rsid w:val="00C43034"/>
    <w:rsid w:val="00C43641"/>
    <w:rsid w:val="00C43740"/>
    <w:rsid w:val="00C43B57"/>
    <w:rsid w:val="00C43CCF"/>
    <w:rsid w:val="00C44212"/>
    <w:rsid w:val="00C44301"/>
    <w:rsid w:val="00C44ACE"/>
    <w:rsid w:val="00C44B88"/>
    <w:rsid w:val="00C44D47"/>
    <w:rsid w:val="00C45D19"/>
    <w:rsid w:val="00C4604B"/>
    <w:rsid w:val="00C479D9"/>
    <w:rsid w:val="00C50B63"/>
    <w:rsid w:val="00C50B9D"/>
    <w:rsid w:val="00C50CAA"/>
    <w:rsid w:val="00C50FDC"/>
    <w:rsid w:val="00C51C42"/>
    <w:rsid w:val="00C52A0A"/>
    <w:rsid w:val="00C53C01"/>
    <w:rsid w:val="00C53D28"/>
    <w:rsid w:val="00C55EF7"/>
    <w:rsid w:val="00C560A7"/>
    <w:rsid w:val="00C560AA"/>
    <w:rsid w:val="00C56190"/>
    <w:rsid w:val="00C56362"/>
    <w:rsid w:val="00C564EA"/>
    <w:rsid w:val="00C56684"/>
    <w:rsid w:val="00C56BCD"/>
    <w:rsid w:val="00C56C62"/>
    <w:rsid w:val="00C571C8"/>
    <w:rsid w:val="00C57C3D"/>
    <w:rsid w:val="00C60153"/>
    <w:rsid w:val="00C604F7"/>
    <w:rsid w:val="00C60530"/>
    <w:rsid w:val="00C6138F"/>
    <w:rsid w:val="00C614DB"/>
    <w:rsid w:val="00C61C00"/>
    <w:rsid w:val="00C62120"/>
    <w:rsid w:val="00C6250C"/>
    <w:rsid w:val="00C63A62"/>
    <w:rsid w:val="00C63BD4"/>
    <w:rsid w:val="00C64A52"/>
    <w:rsid w:val="00C64B70"/>
    <w:rsid w:val="00C64C8D"/>
    <w:rsid w:val="00C65150"/>
    <w:rsid w:val="00C65318"/>
    <w:rsid w:val="00C655A4"/>
    <w:rsid w:val="00C65FF4"/>
    <w:rsid w:val="00C66417"/>
    <w:rsid w:val="00C6698D"/>
    <w:rsid w:val="00C67134"/>
    <w:rsid w:val="00C70121"/>
    <w:rsid w:val="00C70421"/>
    <w:rsid w:val="00C7077A"/>
    <w:rsid w:val="00C71284"/>
    <w:rsid w:val="00C714C9"/>
    <w:rsid w:val="00C7255E"/>
    <w:rsid w:val="00C72A6E"/>
    <w:rsid w:val="00C72CAA"/>
    <w:rsid w:val="00C72CE9"/>
    <w:rsid w:val="00C7358F"/>
    <w:rsid w:val="00C73D7B"/>
    <w:rsid w:val="00C74460"/>
    <w:rsid w:val="00C746DC"/>
    <w:rsid w:val="00C7495E"/>
    <w:rsid w:val="00C74C62"/>
    <w:rsid w:val="00C74C9D"/>
    <w:rsid w:val="00C75799"/>
    <w:rsid w:val="00C7590D"/>
    <w:rsid w:val="00C75D83"/>
    <w:rsid w:val="00C75F24"/>
    <w:rsid w:val="00C774A3"/>
    <w:rsid w:val="00C777C6"/>
    <w:rsid w:val="00C77AC3"/>
    <w:rsid w:val="00C80ACD"/>
    <w:rsid w:val="00C8232B"/>
    <w:rsid w:val="00C82681"/>
    <w:rsid w:val="00C8337C"/>
    <w:rsid w:val="00C84CFD"/>
    <w:rsid w:val="00C85BA7"/>
    <w:rsid w:val="00C85DC9"/>
    <w:rsid w:val="00C86471"/>
    <w:rsid w:val="00C870AF"/>
    <w:rsid w:val="00C87572"/>
    <w:rsid w:val="00C87BDF"/>
    <w:rsid w:val="00C87DA0"/>
    <w:rsid w:val="00C90B98"/>
    <w:rsid w:val="00C90BE0"/>
    <w:rsid w:val="00C91418"/>
    <w:rsid w:val="00C92B45"/>
    <w:rsid w:val="00C92D73"/>
    <w:rsid w:val="00C92EDC"/>
    <w:rsid w:val="00C931E0"/>
    <w:rsid w:val="00C93BC3"/>
    <w:rsid w:val="00C94147"/>
    <w:rsid w:val="00C941B5"/>
    <w:rsid w:val="00C94739"/>
    <w:rsid w:val="00C94FD7"/>
    <w:rsid w:val="00C95593"/>
    <w:rsid w:val="00C9576B"/>
    <w:rsid w:val="00C9599F"/>
    <w:rsid w:val="00C95E27"/>
    <w:rsid w:val="00C95E98"/>
    <w:rsid w:val="00C96107"/>
    <w:rsid w:val="00C96AEC"/>
    <w:rsid w:val="00C976B0"/>
    <w:rsid w:val="00C97752"/>
    <w:rsid w:val="00CA146E"/>
    <w:rsid w:val="00CA17BC"/>
    <w:rsid w:val="00CA1826"/>
    <w:rsid w:val="00CA1F3A"/>
    <w:rsid w:val="00CA34A4"/>
    <w:rsid w:val="00CA3AE1"/>
    <w:rsid w:val="00CA3BAB"/>
    <w:rsid w:val="00CA3ECD"/>
    <w:rsid w:val="00CA4559"/>
    <w:rsid w:val="00CA45A1"/>
    <w:rsid w:val="00CA47E1"/>
    <w:rsid w:val="00CA498F"/>
    <w:rsid w:val="00CA685C"/>
    <w:rsid w:val="00CA6886"/>
    <w:rsid w:val="00CA7CBB"/>
    <w:rsid w:val="00CB0273"/>
    <w:rsid w:val="00CB0599"/>
    <w:rsid w:val="00CB05D6"/>
    <w:rsid w:val="00CB0872"/>
    <w:rsid w:val="00CB0B4F"/>
    <w:rsid w:val="00CB10B2"/>
    <w:rsid w:val="00CB1558"/>
    <w:rsid w:val="00CB1F9D"/>
    <w:rsid w:val="00CB213E"/>
    <w:rsid w:val="00CB4183"/>
    <w:rsid w:val="00CB4683"/>
    <w:rsid w:val="00CB5109"/>
    <w:rsid w:val="00CB5170"/>
    <w:rsid w:val="00CB54D4"/>
    <w:rsid w:val="00CB5F05"/>
    <w:rsid w:val="00CB69EE"/>
    <w:rsid w:val="00CB77EF"/>
    <w:rsid w:val="00CB7926"/>
    <w:rsid w:val="00CB7D94"/>
    <w:rsid w:val="00CC029C"/>
    <w:rsid w:val="00CC10E9"/>
    <w:rsid w:val="00CC1AC1"/>
    <w:rsid w:val="00CC27B1"/>
    <w:rsid w:val="00CC27F4"/>
    <w:rsid w:val="00CC3307"/>
    <w:rsid w:val="00CC3797"/>
    <w:rsid w:val="00CC38E2"/>
    <w:rsid w:val="00CC4D3D"/>
    <w:rsid w:val="00CC50E6"/>
    <w:rsid w:val="00CC556C"/>
    <w:rsid w:val="00CC5B59"/>
    <w:rsid w:val="00CC5CE2"/>
    <w:rsid w:val="00CC5E4B"/>
    <w:rsid w:val="00CC667A"/>
    <w:rsid w:val="00CC6FEF"/>
    <w:rsid w:val="00CC78DB"/>
    <w:rsid w:val="00CC7F33"/>
    <w:rsid w:val="00CD0341"/>
    <w:rsid w:val="00CD0990"/>
    <w:rsid w:val="00CD0E34"/>
    <w:rsid w:val="00CD1627"/>
    <w:rsid w:val="00CD183E"/>
    <w:rsid w:val="00CD1FB1"/>
    <w:rsid w:val="00CD23F9"/>
    <w:rsid w:val="00CD25A4"/>
    <w:rsid w:val="00CD26B1"/>
    <w:rsid w:val="00CD49F5"/>
    <w:rsid w:val="00CD4C78"/>
    <w:rsid w:val="00CD4F7F"/>
    <w:rsid w:val="00CD551E"/>
    <w:rsid w:val="00CD6659"/>
    <w:rsid w:val="00CD6812"/>
    <w:rsid w:val="00CD6981"/>
    <w:rsid w:val="00CD741E"/>
    <w:rsid w:val="00CD7485"/>
    <w:rsid w:val="00CE08BE"/>
    <w:rsid w:val="00CE0B86"/>
    <w:rsid w:val="00CE0D76"/>
    <w:rsid w:val="00CE1A58"/>
    <w:rsid w:val="00CE21A3"/>
    <w:rsid w:val="00CE28C9"/>
    <w:rsid w:val="00CE2C0C"/>
    <w:rsid w:val="00CE3E64"/>
    <w:rsid w:val="00CE4A14"/>
    <w:rsid w:val="00CE4C58"/>
    <w:rsid w:val="00CE4E5B"/>
    <w:rsid w:val="00CE5E6C"/>
    <w:rsid w:val="00CE5EB0"/>
    <w:rsid w:val="00CE6495"/>
    <w:rsid w:val="00CE6E14"/>
    <w:rsid w:val="00CE727D"/>
    <w:rsid w:val="00CE7E30"/>
    <w:rsid w:val="00CF03D1"/>
    <w:rsid w:val="00CF07CC"/>
    <w:rsid w:val="00CF0D03"/>
    <w:rsid w:val="00CF2270"/>
    <w:rsid w:val="00CF2462"/>
    <w:rsid w:val="00CF4EA6"/>
    <w:rsid w:val="00CF5246"/>
    <w:rsid w:val="00CF673A"/>
    <w:rsid w:val="00CF74AA"/>
    <w:rsid w:val="00CF7551"/>
    <w:rsid w:val="00D00924"/>
    <w:rsid w:val="00D01762"/>
    <w:rsid w:val="00D01D98"/>
    <w:rsid w:val="00D0300F"/>
    <w:rsid w:val="00D032B4"/>
    <w:rsid w:val="00D0402B"/>
    <w:rsid w:val="00D040F0"/>
    <w:rsid w:val="00D0436A"/>
    <w:rsid w:val="00D04474"/>
    <w:rsid w:val="00D04635"/>
    <w:rsid w:val="00D0478E"/>
    <w:rsid w:val="00D04CE8"/>
    <w:rsid w:val="00D05335"/>
    <w:rsid w:val="00D05336"/>
    <w:rsid w:val="00D05760"/>
    <w:rsid w:val="00D05761"/>
    <w:rsid w:val="00D05A43"/>
    <w:rsid w:val="00D05C43"/>
    <w:rsid w:val="00D05E08"/>
    <w:rsid w:val="00D06E60"/>
    <w:rsid w:val="00D07562"/>
    <w:rsid w:val="00D075E9"/>
    <w:rsid w:val="00D07AE2"/>
    <w:rsid w:val="00D10169"/>
    <w:rsid w:val="00D10A97"/>
    <w:rsid w:val="00D1235E"/>
    <w:rsid w:val="00D12E67"/>
    <w:rsid w:val="00D1313F"/>
    <w:rsid w:val="00D1325D"/>
    <w:rsid w:val="00D1382B"/>
    <w:rsid w:val="00D14169"/>
    <w:rsid w:val="00D148A6"/>
    <w:rsid w:val="00D15262"/>
    <w:rsid w:val="00D16F01"/>
    <w:rsid w:val="00D17B30"/>
    <w:rsid w:val="00D17BAB"/>
    <w:rsid w:val="00D2058D"/>
    <w:rsid w:val="00D2059D"/>
    <w:rsid w:val="00D20D00"/>
    <w:rsid w:val="00D224F8"/>
    <w:rsid w:val="00D225B0"/>
    <w:rsid w:val="00D23295"/>
    <w:rsid w:val="00D23BF2"/>
    <w:rsid w:val="00D2508B"/>
    <w:rsid w:val="00D2530F"/>
    <w:rsid w:val="00D2553F"/>
    <w:rsid w:val="00D2562C"/>
    <w:rsid w:val="00D259B4"/>
    <w:rsid w:val="00D25EC6"/>
    <w:rsid w:val="00D263A5"/>
    <w:rsid w:val="00D270C9"/>
    <w:rsid w:val="00D272BD"/>
    <w:rsid w:val="00D27EDD"/>
    <w:rsid w:val="00D27F4E"/>
    <w:rsid w:val="00D30AB5"/>
    <w:rsid w:val="00D311CC"/>
    <w:rsid w:val="00D31386"/>
    <w:rsid w:val="00D320DD"/>
    <w:rsid w:val="00D324FF"/>
    <w:rsid w:val="00D32589"/>
    <w:rsid w:val="00D32D56"/>
    <w:rsid w:val="00D338B2"/>
    <w:rsid w:val="00D342A8"/>
    <w:rsid w:val="00D346D8"/>
    <w:rsid w:val="00D34FD8"/>
    <w:rsid w:val="00D34FE2"/>
    <w:rsid w:val="00D351A4"/>
    <w:rsid w:val="00D3525B"/>
    <w:rsid w:val="00D360E7"/>
    <w:rsid w:val="00D36263"/>
    <w:rsid w:val="00D36372"/>
    <w:rsid w:val="00D36403"/>
    <w:rsid w:val="00D3659A"/>
    <w:rsid w:val="00D3694D"/>
    <w:rsid w:val="00D36C69"/>
    <w:rsid w:val="00D36F50"/>
    <w:rsid w:val="00D40327"/>
    <w:rsid w:val="00D40DF0"/>
    <w:rsid w:val="00D4136B"/>
    <w:rsid w:val="00D4141E"/>
    <w:rsid w:val="00D41B6F"/>
    <w:rsid w:val="00D41FDB"/>
    <w:rsid w:val="00D43FDD"/>
    <w:rsid w:val="00D465B8"/>
    <w:rsid w:val="00D46F64"/>
    <w:rsid w:val="00D476A3"/>
    <w:rsid w:val="00D4789B"/>
    <w:rsid w:val="00D47A61"/>
    <w:rsid w:val="00D47C96"/>
    <w:rsid w:val="00D47CC7"/>
    <w:rsid w:val="00D5050E"/>
    <w:rsid w:val="00D50B05"/>
    <w:rsid w:val="00D50E3D"/>
    <w:rsid w:val="00D50EB0"/>
    <w:rsid w:val="00D5129C"/>
    <w:rsid w:val="00D518A0"/>
    <w:rsid w:val="00D51BE2"/>
    <w:rsid w:val="00D51CE5"/>
    <w:rsid w:val="00D51D90"/>
    <w:rsid w:val="00D52310"/>
    <w:rsid w:val="00D52535"/>
    <w:rsid w:val="00D52660"/>
    <w:rsid w:val="00D526B5"/>
    <w:rsid w:val="00D52EF6"/>
    <w:rsid w:val="00D5333F"/>
    <w:rsid w:val="00D53C51"/>
    <w:rsid w:val="00D5422F"/>
    <w:rsid w:val="00D546AE"/>
    <w:rsid w:val="00D54710"/>
    <w:rsid w:val="00D548FB"/>
    <w:rsid w:val="00D54D94"/>
    <w:rsid w:val="00D54EB4"/>
    <w:rsid w:val="00D55AB4"/>
    <w:rsid w:val="00D55D73"/>
    <w:rsid w:val="00D56741"/>
    <w:rsid w:val="00D56DD4"/>
    <w:rsid w:val="00D57E3C"/>
    <w:rsid w:val="00D605B4"/>
    <w:rsid w:val="00D60601"/>
    <w:rsid w:val="00D60ADF"/>
    <w:rsid w:val="00D60F53"/>
    <w:rsid w:val="00D610C8"/>
    <w:rsid w:val="00D62121"/>
    <w:rsid w:val="00D6214B"/>
    <w:rsid w:val="00D621E7"/>
    <w:rsid w:val="00D62A0F"/>
    <w:rsid w:val="00D62C80"/>
    <w:rsid w:val="00D63C47"/>
    <w:rsid w:val="00D63E4B"/>
    <w:rsid w:val="00D6457A"/>
    <w:rsid w:val="00D64872"/>
    <w:rsid w:val="00D64F65"/>
    <w:rsid w:val="00D653FB"/>
    <w:rsid w:val="00D65A6C"/>
    <w:rsid w:val="00D65BE4"/>
    <w:rsid w:val="00D65C85"/>
    <w:rsid w:val="00D65D48"/>
    <w:rsid w:val="00D67B18"/>
    <w:rsid w:val="00D70E8D"/>
    <w:rsid w:val="00D70F54"/>
    <w:rsid w:val="00D71149"/>
    <w:rsid w:val="00D7124B"/>
    <w:rsid w:val="00D7138E"/>
    <w:rsid w:val="00D72698"/>
    <w:rsid w:val="00D72C86"/>
    <w:rsid w:val="00D72F25"/>
    <w:rsid w:val="00D73194"/>
    <w:rsid w:val="00D73855"/>
    <w:rsid w:val="00D753FD"/>
    <w:rsid w:val="00D75C04"/>
    <w:rsid w:val="00D76156"/>
    <w:rsid w:val="00D7633D"/>
    <w:rsid w:val="00D76D91"/>
    <w:rsid w:val="00D76ED9"/>
    <w:rsid w:val="00D770F5"/>
    <w:rsid w:val="00D7759A"/>
    <w:rsid w:val="00D77A0C"/>
    <w:rsid w:val="00D77DE5"/>
    <w:rsid w:val="00D77FC2"/>
    <w:rsid w:val="00D80567"/>
    <w:rsid w:val="00D8166F"/>
    <w:rsid w:val="00D816FA"/>
    <w:rsid w:val="00D81839"/>
    <w:rsid w:val="00D81DD9"/>
    <w:rsid w:val="00D81EBD"/>
    <w:rsid w:val="00D835D9"/>
    <w:rsid w:val="00D8394B"/>
    <w:rsid w:val="00D83B54"/>
    <w:rsid w:val="00D84879"/>
    <w:rsid w:val="00D84B78"/>
    <w:rsid w:val="00D84C09"/>
    <w:rsid w:val="00D84D7C"/>
    <w:rsid w:val="00D85201"/>
    <w:rsid w:val="00D863CD"/>
    <w:rsid w:val="00D86551"/>
    <w:rsid w:val="00D86781"/>
    <w:rsid w:val="00D86946"/>
    <w:rsid w:val="00D86D94"/>
    <w:rsid w:val="00D873CC"/>
    <w:rsid w:val="00D87E87"/>
    <w:rsid w:val="00D87FFD"/>
    <w:rsid w:val="00D90189"/>
    <w:rsid w:val="00D9026E"/>
    <w:rsid w:val="00D9095C"/>
    <w:rsid w:val="00D90DBF"/>
    <w:rsid w:val="00D910B5"/>
    <w:rsid w:val="00D91117"/>
    <w:rsid w:val="00D9136A"/>
    <w:rsid w:val="00D923AC"/>
    <w:rsid w:val="00D93101"/>
    <w:rsid w:val="00D93F17"/>
    <w:rsid w:val="00D9435A"/>
    <w:rsid w:val="00D959CF"/>
    <w:rsid w:val="00D95A99"/>
    <w:rsid w:val="00DA07F5"/>
    <w:rsid w:val="00DA17AF"/>
    <w:rsid w:val="00DA29B2"/>
    <w:rsid w:val="00DA2B46"/>
    <w:rsid w:val="00DA2C6A"/>
    <w:rsid w:val="00DA326D"/>
    <w:rsid w:val="00DA3298"/>
    <w:rsid w:val="00DA3484"/>
    <w:rsid w:val="00DA4399"/>
    <w:rsid w:val="00DA43CC"/>
    <w:rsid w:val="00DA5E71"/>
    <w:rsid w:val="00DA6072"/>
    <w:rsid w:val="00DA7222"/>
    <w:rsid w:val="00DA7923"/>
    <w:rsid w:val="00DB0EEC"/>
    <w:rsid w:val="00DB1C5F"/>
    <w:rsid w:val="00DB2F42"/>
    <w:rsid w:val="00DB3604"/>
    <w:rsid w:val="00DB3D21"/>
    <w:rsid w:val="00DB3DDC"/>
    <w:rsid w:val="00DB4188"/>
    <w:rsid w:val="00DB419F"/>
    <w:rsid w:val="00DB4F1E"/>
    <w:rsid w:val="00DB4FB2"/>
    <w:rsid w:val="00DB515D"/>
    <w:rsid w:val="00DB53F3"/>
    <w:rsid w:val="00DB582D"/>
    <w:rsid w:val="00DB5D27"/>
    <w:rsid w:val="00DB5DDB"/>
    <w:rsid w:val="00DB5E2E"/>
    <w:rsid w:val="00DB6066"/>
    <w:rsid w:val="00DB6585"/>
    <w:rsid w:val="00DB6EAB"/>
    <w:rsid w:val="00DB724D"/>
    <w:rsid w:val="00DB791E"/>
    <w:rsid w:val="00DB7DDA"/>
    <w:rsid w:val="00DC01C0"/>
    <w:rsid w:val="00DC0587"/>
    <w:rsid w:val="00DC061B"/>
    <w:rsid w:val="00DC19C8"/>
    <w:rsid w:val="00DC2849"/>
    <w:rsid w:val="00DC30C1"/>
    <w:rsid w:val="00DC346D"/>
    <w:rsid w:val="00DC3560"/>
    <w:rsid w:val="00DC3803"/>
    <w:rsid w:val="00DC3CF3"/>
    <w:rsid w:val="00DC3DED"/>
    <w:rsid w:val="00DC4149"/>
    <w:rsid w:val="00DC42D6"/>
    <w:rsid w:val="00DC4972"/>
    <w:rsid w:val="00DC5BF7"/>
    <w:rsid w:val="00DC6EB3"/>
    <w:rsid w:val="00DC77D1"/>
    <w:rsid w:val="00DC797F"/>
    <w:rsid w:val="00DC7A85"/>
    <w:rsid w:val="00DC7AED"/>
    <w:rsid w:val="00DD0286"/>
    <w:rsid w:val="00DD02B7"/>
    <w:rsid w:val="00DD0E73"/>
    <w:rsid w:val="00DD0FDA"/>
    <w:rsid w:val="00DD1A56"/>
    <w:rsid w:val="00DD209F"/>
    <w:rsid w:val="00DD3437"/>
    <w:rsid w:val="00DD3ADC"/>
    <w:rsid w:val="00DD42D9"/>
    <w:rsid w:val="00DD44C0"/>
    <w:rsid w:val="00DD4632"/>
    <w:rsid w:val="00DD4993"/>
    <w:rsid w:val="00DD4AE5"/>
    <w:rsid w:val="00DD5D68"/>
    <w:rsid w:val="00DD61B5"/>
    <w:rsid w:val="00DD68DC"/>
    <w:rsid w:val="00DD6AC7"/>
    <w:rsid w:val="00DD6FF2"/>
    <w:rsid w:val="00DD7405"/>
    <w:rsid w:val="00DD7973"/>
    <w:rsid w:val="00DD7F95"/>
    <w:rsid w:val="00DE0423"/>
    <w:rsid w:val="00DE057E"/>
    <w:rsid w:val="00DE0B55"/>
    <w:rsid w:val="00DE123B"/>
    <w:rsid w:val="00DE180C"/>
    <w:rsid w:val="00DE1C88"/>
    <w:rsid w:val="00DE276A"/>
    <w:rsid w:val="00DE2A9C"/>
    <w:rsid w:val="00DE42FB"/>
    <w:rsid w:val="00DE4407"/>
    <w:rsid w:val="00DE4F4A"/>
    <w:rsid w:val="00DE52C2"/>
    <w:rsid w:val="00DE605C"/>
    <w:rsid w:val="00DE640C"/>
    <w:rsid w:val="00DE7796"/>
    <w:rsid w:val="00DE7C48"/>
    <w:rsid w:val="00DE7EA2"/>
    <w:rsid w:val="00DF01EC"/>
    <w:rsid w:val="00DF0CC0"/>
    <w:rsid w:val="00DF0CCA"/>
    <w:rsid w:val="00DF1A55"/>
    <w:rsid w:val="00DF2914"/>
    <w:rsid w:val="00DF3067"/>
    <w:rsid w:val="00DF4797"/>
    <w:rsid w:val="00DF4865"/>
    <w:rsid w:val="00DF4EB3"/>
    <w:rsid w:val="00DF55B3"/>
    <w:rsid w:val="00DF5B01"/>
    <w:rsid w:val="00DF5BB9"/>
    <w:rsid w:val="00DF5BD3"/>
    <w:rsid w:val="00DF6EFE"/>
    <w:rsid w:val="00DF7445"/>
    <w:rsid w:val="00DF7805"/>
    <w:rsid w:val="00E00056"/>
    <w:rsid w:val="00E003AE"/>
    <w:rsid w:val="00E009B4"/>
    <w:rsid w:val="00E00F14"/>
    <w:rsid w:val="00E017AE"/>
    <w:rsid w:val="00E034B2"/>
    <w:rsid w:val="00E03669"/>
    <w:rsid w:val="00E03AC1"/>
    <w:rsid w:val="00E0572F"/>
    <w:rsid w:val="00E058D9"/>
    <w:rsid w:val="00E05C1D"/>
    <w:rsid w:val="00E06B2C"/>
    <w:rsid w:val="00E06D33"/>
    <w:rsid w:val="00E07DBD"/>
    <w:rsid w:val="00E07F9F"/>
    <w:rsid w:val="00E11498"/>
    <w:rsid w:val="00E115BA"/>
    <w:rsid w:val="00E119EB"/>
    <w:rsid w:val="00E11D40"/>
    <w:rsid w:val="00E129B7"/>
    <w:rsid w:val="00E12BA8"/>
    <w:rsid w:val="00E12D5F"/>
    <w:rsid w:val="00E12D6A"/>
    <w:rsid w:val="00E13037"/>
    <w:rsid w:val="00E14186"/>
    <w:rsid w:val="00E1422F"/>
    <w:rsid w:val="00E1442E"/>
    <w:rsid w:val="00E15A36"/>
    <w:rsid w:val="00E1616A"/>
    <w:rsid w:val="00E16841"/>
    <w:rsid w:val="00E16C81"/>
    <w:rsid w:val="00E16E63"/>
    <w:rsid w:val="00E20440"/>
    <w:rsid w:val="00E208AC"/>
    <w:rsid w:val="00E20B15"/>
    <w:rsid w:val="00E21970"/>
    <w:rsid w:val="00E21E8F"/>
    <w:rsid w:val="00E22D10"/>
    <w:rsid w:val="00E23369"/>
    <w:rsid w:val="00E2395E"/>
    <w:rsid w:val="00E23A32"/>
    <w:rsid w:val="00E24305"/>
    <w:rsid w:val="00E24882"/>
    <w:rsid w:val="00E2488C"/>
    <w:rsid w:val="00E25296"/>
    <w:rsid w:val="00E25302"/>
    <w:rsid w:val="00E253C5"/>
    <w:rsid w:val="00E26036"/>
    <w:rsid w:val="00E2628C"/>
    <w:rsid w:val="00E263B8"/>
    <w:rsid w:val="00E264E3"/>
    <w:rsid w:val="00E267EC"/>
    <w:rsid w:val="00E26874"/>
    <w:rsid w:val="00E26894"/>
    <w:rsid w:val="00E27298"/>
    <w:rsid w:val="00E27543"/>
    <w:rsid w:val="00E2773F"/>
    <w:rsid w:val="00E300C6"/>
    <w:rsid w:val="00E30800"/>
    <w:rsid w:val="00E3090F"/>
    <w:rsid w:val="00E30BDE"/>
    <w:rsid w:val="00E31032"/>
    <w:rsid w:val="00E313AF"/>
    <w:rsid w:val="00E31B40"/>
    <w:rsid w:val="00E32108"/>
    <w:rsid w:val="00E321B8"/>
    <w:rsid w:val="00E32233"/>
    <w:rsid w:val="00E329E2"/>
    <w:rsid w:val="00E32B3D"/>
    <w:rsid w:val="00E32CA2"/>
    <w:rsid w:val="00E32EB4"/>
    <w:rsid w:val="00E33F73"/>
    <w:rsid w:val="00E3428F"/>
    <w:rsid w:val="00E3460C"/>
    <w:rsid w:val="00E346EB"/>
    <w:rsid w:val="00E34EFE"/>
    <w:rsid w:val="00E35CFE"/>
    <w:rsid w:val="00E35EA8"/>
    <w:rsid w:val="00E36008"/>
    <w:rsid w:val="00E36203"/>
    <w:rsid w:val="00E36265"/>
    <w:rsid w:val="00E365C0"/>
    <w:rsid w:val="00E368B9"/>
    <w:rsid w:val="00E37235"/>
    <w:rsid w:val="00E375CE"/>
    <w:rsid w:val="00E37B57"/>
    <w:rsid w:val="00E37BEE"/>
    <w:rsid w:val="00E37FF5"/>
    <w:rsid w:val="00E40D82"/>
    <w:rsid w:val="00E40DA9"/>
    <w:rsid w:val="00E40E50"/>
    <w:rsid w:val="00E40EBD"/>
    <w:rsid w:val="00E41A40"/>
    <w:rsid w:val="00E41B28"/>
    <w:rsid w:val="00E420A2"/>
    <w:rsid w:val="00E426D3"/>
    <w:rsid w:val="00E446A9"/>
    <w:rsid w:val="00E44D1B"/>
    <w:rsid w:val="00E45509"/>
    <w:rsid w:val="00E45BA6"/>
    <w:rsid w:val="00E45DCF"/>
    <w:rsid w:val="00E46707"/>
    <w:rsid w:val="00E468B5"/>
    <w:rsid w:val="00E47445"/>
    <w:rsid w:val="00E50A45"/>
    <w:rsid w:val="00E50C88"/>
    <w:rsid w:val="00E50E58"/>
    <w:rsid w:val="00E51736"/>
    <w:rsid w:val="00E51C5F"/>
    <w:rsid w:val="00E51F24"/>
    <w:rsid w:val="00E534D1"/>
    <w:rsid w:val="00E544C7"/>
    <w:rsid w:val="00E54CBD"/>
    <w:rsid w:val="00E55056"/>
    <w:rsid w:val="00E557AE"/>
    <w:rsid w:val="00E55EDD"/>
    <w:rsid w:val="00E5605C"/>
    <w:rsid w:val="00E56067"/>
    <w:rsid w:val="00E5617F"/>
    <w:rsid w:val="00E564D2"/>
    <w:rsid w:val="00E57759"/>
    <w:rsid w:val="00E60D35"/>
    <w:rsid w:val="00E60DBC"/>
    <w:rsid w:val="00E6101C"/>
    <w:rsid w:val="00E61DDF"/>
    <w:rsid w:val="00E61F61"/>
    <w:rsid w:val="00E62BAF"/>
    <w:rsid w:val="00E62CE4"/>
    <w:rsid w:val="00E6356E"/>
    <w:rsid w:val="00E63BCF"/>
    <w:rsid w:val="00E640E8"/>
    <w:rsid w:val="00E64A04"/>
    <w:rsid w:val="00E655D7"/>
    <w:rsid w:val="00E65DAF"/>
    <w:rsid w:val="00E660A0"/>
    <w:rsid w:val="00E66863"/>
    <w:rsid w:val="00E66A25"/>
    <w:rsid w:val="00E66B90"/>
    <w:rsid w:val="00E66BD8"/>
    <w:rsid w:val="00E6793E"/>
    <w:rsid w:val="00E67A33"/>
    <w:rsid w:val="00E72A55"/>
    <w:rsid w:val="00E733EA"/>
    <w:rsid w:val="00E736FB"/>
    <w:rsid w:val="00E73A52"/>
    <w:rsid w:val="00E73AF2"/>
    <w:rsid w:val="00E73C6D"/>
    <w:rsid w:val="00E740A9"/>
    <w:rsid w:val="00E74A30"/>
    <w:rsid w:val="00E74CF9"/>
    <w:rsid w:val="00E75C59"/>
    <w:rsid w:val="00E75F60"/>
    <w:rsid w:val="00E76D6D"/>
    <w:rsid w:val="00E77BE9"/>
    <w:rsid w:val="00E8030C"/>
    <w:rsid w:val="00E806BD"/>
    <w:rsid w:val="00E807B7"/>
    <w:rsid w:val="00E8153F"/>
    <w:rsid w:val="00E81EAD"/>
    <w:rsid w:val="00E820C2"/>
    <w:rsid w:val="00E825D7"/>
    <w:rsid w:val="00E832EC"/>
    <w:rsid w:val="00E83E19"/>
    <w:rsid w:val="00E83E27"/>
    <w:rsid w:val="00E84150"/>
    <w:rsid w:val="00E854CB"/>
    <w:rsid w:val="00E85512"/>
    <w:rsid w:val="00E85DE9"/>
    <w:rsid w:val="00E86158"/>
    <w:rsid w:val="00E86387"/>
    <w:rsid w:val="00E868E7"/>
    <w:rsid w:val="00E86B4F"/>
    <w:rsid w:val="00E86CDA"/>
    <w:rsid w:val="00E86DC6"/>
    <w:rsid w:val="00E870A6"/>
    <w:rsid w:val="00E87440"/>
    <w:rsid w:val="00E876C4"/>
    <w:rsid w:val="00E87BEB"/>
    <w:rsid w:val="00E90EF1"/>
    <w:rsid w:val="00E9190B"/>
    <w:rsid w:val="00E9320E"/>
    <w:rsid w:val="00E939B7"/>
    <w:rsid w:val="00E941F0"/>
    <w:rsid w:val="00E94390"/>
    <w:rsid w:val="00E94517"/>
    <w:rsid w:val="00E94AB0"/>
    <w:rsid w:val="00E95523"/>
    <w:rsid w:val="00E9582A"/>
    <w:rsid w:val="00E95885"/>
    <w:rsid w:val="00E95BFD"/>
    <w:rsid w:val="00E96580"/>
    <w:rsid w:val="00E968BA"/>
    <w:rsid w:val="00E96CFC"/>
    <w:rsid w:val="00E97CA7"/>
    <w:rsid w:val="00E97FD5"/>
    <w:rsid w:val="00EA03EB"/>
    <w:rsid w:val="00EA1030"/>
    <w:rsid w:val="00EA1121"/>
    <w:rsid w:val="00EA1924"/>
    <w:rsid w:val="00EA1D9E"/>
    <w:rsid w:val="00EA2658"/>
    <w:rsid w:val="00EA29DE"/>
    <w:rsid w:val="00EA2B1B"/>
    <w:rsid w:val="00EA2B81"/>
    <w:rsid w:val="00EA3A05"/>
    <w:rsid w:val="00EA3F78"/>
    <w:rsid w:val="00EA4399"/>
    <w:rsid w:val="00EA4B69"/>
    <w:rsid w:val="00EA4E18"/>
    <w:rsid w:val="00EA588E"/>
    <w:rsid w:val="00EA5A90"/>
    <w:rsid w:val="00EA6400"/>
    <w:rsid w:val="00EA6708"/>
    <w:rsid w:val="00EA7C7A"/>
    <w:rsid w:val="00EB007A"/>
    <w:rsid w:val="00EB0796"/>
    <w:rsid w:val="00EB0C6B"/>
    <w:rsid w:val="00EB1657"/>
    <w:rsid w:val="00EB2E22"/>
    <w:rsid w:val="00EB3527"/>
    <w:rsid w:val="00EB389D"/>
    <w:rsid w:val="00EB3B15"/>
    <w:rsid w:val="00EB3DA0"/>
    <w:rsid w:val="00EB3F07"/>
    <w:rsid w:val="00EB4602"/>
    <w:rsid w:val="00EB49F9"/>
    <w:rsid w:val="00EB4DEE"/>
    <w:rsid w:val="00EB5952"/>
    <w:rsid w:val="00EB59D1"/>
    <w:rsid w:val="00EB6822"/>
    <w:rsid w:val="00EB6B69"/>
    <w:rsid w:val="00EB6BFF"/>
    <w:rsid w:val="00EB6D89"/>
    <w:rsid w:val="00EB7FA0"/>
    <w:rsid w:val="00EC1C43"/>
    <w:rsid w:val="00EC38F4"/>
    <w:rsid w:val="00EC5051"/>
    <w:rsid w:val="00EC5111"/>
    <w:rsid w:val="00EC52CF"/>
    <w:rsid w:val="00EC5B74"/>
    <w:rsid w:val="00EC680F"/>
    <w:rsid w:val="00EC692F"/>
    <w:rsid w:val="00EC69BD"/>
    <w:rsid w:val="00EC700B"/>
    <w:rsid w:val="00EC7360"/>
    <w:rsid w:val="00EC78FA"/>
    <w:rsid w:val="00ED1790"/>
    <w:rsid w:val="00ED194F"/>
    <w:rsid w:val="00ED1EB4"/>
    <w:rsid w:val="00ED23FD"/>
    <w:rsid w:val="00ED27DC"/>
    <w:rsid w:val="00ED28F9"/>
    <w:rsid w:val="00ED36A8"/>
    <w:rsid w:val="00ED3D72"/>
    <w:rsid w:val="00ED52E4"/>
    <w:rsid w:val="00ED6180"/>
    <w:rsid w:val="00ED63FA"/>
    <w:rsid w:val="00ED7190"/>
    <w:rsid w:val="00EE17C7"/>
    <w:rsid w:val="00EE20BC"/>
    <w:rsid w:val="00EE23B9"/>
    <w:rsid w:val="00EE2A01"/>
    <w:rsid w:val="00EE349C"/>
    <w:rsid w:val="00EE3591"/>
    <w:rsid w:val="00EE3FA8"/>
    <w:rsid w:val="00EE46C1"/>
    <w:rsid w:val="00EE549C"/>
    <w:rsid w:val="00EE551F"/>
    <w:rsid w:val="00EE56FC"/>
    <w:rsid w:val="00EE6128"/>
    <w:rsid w:val="00EE68B6"/>
    <w:rsid w:val="00EE6C1B"/>
    <w:rsid w:val="00EE6EF6"/>
    <w:rsid w:val="00EE7269"/>
    <w:rsid w:val="00EE7CE0"/>
    <w:rsid w:val="00EE7FB1"/>
    <w:rsid w:val="00EF0141"/>
    <w:rsid w:val="00EF0269"/>
    <w:rsid w:val="00EF03B8"/>
    <w:rsid w:val="00EF0780"/>
    <w:rsid w:val="00EF07DF"/>
    <w:rsid w:val="00EF11B3"/>
    <w:rsid w:val="00EF1A05"/>
    <w:rsid w:val="00EF1EBE"/>
    <w:rsid w:val="00EF1EFE"/>
    <w:rsid w:val="00EF2269"/>
    <w:rsid w:val="00EF26EF"/>
    <w:rsid w:val="00EF2876"/>
    <w:rsid w:val="00EF361E"/>
    <w:rsid w:val="00EF3736"/>
    <w:rsid w:val="00EF38B4"/>
    <w:rsid w:val="00EF5496"/>
    <w:rsid w:val="00EF6AE9"/>
    <w:rsid w:val="00EF7689"/>
    <w:rsid w:val="00EF7C07"/>
    <w:rsid w:val="00EF7FAF"/>
    <w:rsid w:val="00F003EF"/>
    <w:rsid w:val="00F0069C"/>
    <w:rsid w:val="00F00B62"/>
    <w:rsid w:val="00F00EDB"/>
    <w:rsid w:val="00F0191D"/>
    <w:rsid w:val="00F021CB"/>
    <w:rsid w:val="00F02358"/>
    <w:rsid w:val="00F030E7"/>
    <w:rsid w:val="00F0398B"/>
    <w:rsid w:val="00F03EDB"/>
    <w:rsid w:val="00F04531"/>
    <w:rsid w:val="00F04696"/>
    <w:rsid w:val="00F04D31"/>
    <w:rsid w:val="00F05178"/>
    <w:rsid w:val="00F06C8B"/>
    <w:rsid w:val="00F07199"/>
    <w:rsid w:val="00F1020F"/>
    <w:rsid w:val="00F11266"/>
    <w:rsid w:val="00F11515"/>
    <w:rsid w:val="00F118A0"/>
    <w:rsid w:val="00F118C3"/>
    <w:rsid w:val="00F11D9A"/>
    <w:rsid w:val="00F12831"/>
    <w:rsid w:val="00F12AD5"/>
    <w:rsid w:val="00F12F0F"/>
    <w:rsid w:val="00F1469A"/>
    <w:rsid w:val="00F14BDC"/>
    <w:rsid w:val="00F15CB4"/>
    <w:rsid w:val="00F16402"/>
    <w:rsid w:val="00F16E90"/>
    <w:rsid w:val="00F1784E"/>
    <w:rsid w:val="00F200AD"/>
    <w:rsid w:val="00F214D8"/>
    <w:rsid w:val="00F21BDF"/>
    <w:rsid w:val="00F21C6C"/>
    <w:rsid w:val="00F226BE"/>
    <w:rsid w:val="00F22992"/>
    <w:rsid w:val="00F22AE1"/>
    <w:rsid w:val="00F22EBC"/>
    <w:rsid w:val="00F247B8"/>
    <w:rsid w:val="00F2547C"/>
    <w:rsid w:val="00F266D7"/>
    <w:rsid w:val="00F26A79"/>
    <w:rsid w:val="00F27455"/>
    <w:rsid w:val="00F27904"/>
    <w:rsid w:val="00F3168C"/>
    <w:rsid w:val="00F31C24"/>
    <w:rsid w:val="00F31E67"/>
    <w:rsid w:val="00F32055"/>
    <w:rsid w:val="00F3224C"/>
    <w:rsid w:val="00F322F2"/>
    <w:rsid w:val="00F32441"/>
    <w:rsid w:val="00F32794"/>
    <w:rsid w:val="00F327CE"/>
    <w:rsid w:val="00F32A33"/>
    <w:rsid w:val="00F33399"/>
    <w:rsid w:val="00F33DCE"/>
    <w:rsid w:val="00F347A5"/>
    <w:rsid w:val="00F35692"/>
    <w:rsid w:val="00F358F8"/>
    <w:rsid w:val="00F3593B"/>
    <w:rsid w:val="00F35B8A"/>
    <w:rsid w:val="00F3649A"/>
    <w:rsid w:val="00F3689F"/>
    <w:rsid w:val="00F370E7"/>
    <w:rsid w:val="00F379C8"/>
    <w:rsid w:val="00F37F28"/>
    <w:rsid w:val="00F404C3"/>
    <w:rsid w:val="00F41878"/>
    <w:rsid w:val="00F41931"/>
    <w:rsid w:val="00F41E0C"/>
    <w:rsid w:val="00F43550"/>
    <w:rsid w:val="00F43584"/>
    <w:rsid w:val="00F4376F"/>
    <w:rsid w:val="00F43B13"/>
    <w:rsid w:val="00F4403F"/>
    <w:rsid w:val="00F44D0B"/>
    <w:rsid w:val="00F44F12"/>
    <w:rsid w:val="00F45033"/>
    <w:rsid w:val="00F45308"/>
    <w:rsid w:val="00F45B7A"/>
    <w:rsid w:val="00F462FE"/>
    <w:rsid w:val="00F46868"/>
    <w:rsid w:val="00F4778D"/>
    <w:rsid w:val="00F47F2B"/>
    <w:rsid w:val="00F515EE"/>
    <w:rsid w:val="00F517E5"/>
    <w:rsid w:val="00F52195"/>
    <w:rsid w:val="00F52506"/>
    <w:rsid w:val="00F53151"/>
    <w:rsid w:val="00F533C3"/>
    <w:rsid w:val="00F53C7A"/>
    <w:rsid w:val="00F53E19"/>
    <w:rsid w:val="00F53EC3"/>
    <w:rsid w:val="00F5454D"/>
    <w:rsid w:val="00F548F0"/>
    <w:rsid w:val="00F55101"/>
    <w:rsid w:val="00F562FB"/>
    <w:rsid w:val="00F570DB"/>
    <w:rsid w:val="00F577B9"/>
    <w:rsid w:val="00F57D80"/>
    <w:rsid w:val="00F60ECA"/>
    <w:rsid w:val="00F61A10"/>
    <w:rsid w:val="00F61FE9"/>
    <w:rsid w:val="00F6312B"/>
    <w:rsid w:val="00F632A6"/>
    <w:rsid w:val="00F63915"/>
    <w:rsid w:val="00F64A18"/>
    <w:rsid w:val="00F656AF"/>
    <w:rsid w:val="00F6587A"/>
    <w:rsid w:val="00F65B8F"/>
    <w:rsid w:val="00F66269"/>
    <w:rsid w:val="00F672A3"/>
    <w:rsid w:val="00F67716"/>
    <w:rsid w:val="00F6790F"/>
    <w:rsid w:val="00F67CD7"/>
    <w:rsid w:val="00F67E3B"/>
    <w:rsid w:val="00F70F0B"/>
    <w:rsid w:val="00F70F5D"/>
    <w:rsid w:val="00F7170D"/>
    <w:rsid w:val="00F71B4C"/>
    <w:rsid w:val="00F71F93"/>
    <w:rsid w:val="00F720AB"/>
    <w:rsid w:val="00F7279C"/>
    <w:rsid w:val="00F730E7"/>
    <w:rsid w:val="00F74170"/>
    <w:rsid w:val="00F74741"/>
    <w:rsid w:val="00F74CCB"/>
    <w:rsid w:val="00F7565E"/>
    <w:rsid w:val="00F75671"/>
    <w:rsid w:val="00F75D6C"/>
    <w:rsid w:val="00F75DDB"/>
    <w:rsid w:val="00F766B0"/>
    <w:rsid w:val="00F76861"/>
    <w:rsid w:val="00F80486"/>
    <w:rsid w:val="00F806B3"/>
    <w:rsid w:val="00F809B7"/>
    <w:rsid w:val="00F81CDF"/>
    <w:rsid w:val="00F81F4B"/>
    <w:rsid w:val="00F82041"/>
    <w:rsid w:val="00F826AA"/>
    <w:rsid w:val="00F82F6D"/>
    <w:rsid w:val="00F83056"/>
    <w:rsid w:val="00F83408"/>
    <w:rsid w:val="00F84184"/>
    <w:rsid w:val="00F8509F"/>
    <w:rsid w:val="00F85379"/>
    <w:rsid w:val="00F860DE"/>
    <w:rsid w:val="00F86A1F"/>
    <w:rsid w:val="00F86CC6"/>
    <w:rsid w:val="00F86DA3"/>
    <w:rsid w:val="00F87B01"/>
    <w:rsid w:val="00F90ABE"/>
    <w:rsid w:val="00F914E8"/>
    <w:rsid w:val="00F91510"/>
    <w:rsid w:val="00F91FAF"/>
    <w:rsid w:val="00F92D07"/>
    <w:rsid w:val="00F92F59"/>
    <w:rsid w:val="00F93586"/>
    <w:rsid w:val="00F938F5"/>
    <w:rsid w:val="00F9396C"/>
    <w:rsid w:val="00F93CBC"/>
    <w:rsid w:val="00F94389"/>
    <w:rsid w:val="00F9610C"/>
    <w:rsid w:val="00F965A9"/>
    <w:rsid w:val="00F97460"/>
    <w:rsid w:val="00F97855"/>
    <w:rsid w:val="00F97BAD"/>
    <w:rsid w:val="00F97E69"/>
    <w:rsid w:val="00F97FC8"/>
    <w:rsid w:val="00FA09F8"/>
    <w:rsid w:val="00FA1FCC"/>
    <w:rsid w:val="00FA22A4"/>
    <w:rsid w:val="00FA27F7"/>
    <w:rsid w:val="00FA2ED8"/>
    <w:rsid w:val="00FA3174"/>
    <w:rsid w:val="00FA3EAB"/>
    <w:rsid w:val="00FA4F78"/>
    <w:rsid w:val="00FA604F"/>
    <w:rsid w:val="00FA6997"/>
    <w:rsid w:val="00FA6BB0"/>
    <w:rsid w:val="00FA7135"/>
    <w:rsid w:val="00FA7757"/>
    <w:rsid w:val="00FA7ED2"/>
    <w:rsid w:val="00FB00B8"/>
    <w:rsid w:val="00FB0598"/>
    <w:rsid w:val="00FB17B4"/>
    <w:rsid w:val="00FB1C5C"/>
    <w:rsid w:val="00FB20EC"/>
    <w:rsid w:val="00FB212D"/>
    <w:rsid w:val="00FB21CA"/>
    <w:rsid w:val="00FB23B8"/>
    <w:rsid w:val="00FB2661"/>
    <w:rsid w:val="00FB42C0"/>
    <w:rsid w:val="00FB4938"/>
    <w:rsid w:val="00FB5A61"/>
    <w:rsid w:val="00FB6162"/>
    <w:rsid w:val="00FB63E4"/>
    <w:rsid w:val="00FB6A2F"/>
    <w:rsid w:val="00FB7202"/>
    <w:rsid w:val="00FB7432"/>
    <w:rsid w:val="00FB7959"/>
    <w:rsid w:val="00FB7C6B"/>
    <w:rsid w:val="00FC0A23"/>
    <w:rsid w:val="00FC16F4"/>
    <w:rsid w:val="00FC1A17"/>
    <w:rsid w:val="00FC1AF5"/>
    <w:rsid w:val="00FC273A"/>
    <w:rsid w:val="00FC279F"/>
    <w:rsid w:val="00FC2A18"/>
    <w:rsid w:val="00FC2DDB"/>
    <w:rsid w:val="00FC32F0"/>
    <w:rsid w:val="00FC356A"/>
    <w:rsid w:val="00FC3BEE"/>
    <w:rsid w:val="00FC49C2"/>
    <w:rsid w:val="00FC4C34"/>
    <w:rsid w:val="00FC4FE3"/>
    <w:rsid w:val="00FC519B"/>
    <w:rsid w:val="00FC550C"/>
    <w:rsid w:val="00FC5658"/>
    <w:rsid w:val="00FC56BA"/>
    <w:rsid w:val="00FC5C48"/>
    <w:rsid w:val="00FC60B1"/>
    <w:rsid w:val="00FC775A"/>
    <w:rsid w:val="00FD05B6"/>
    <w:rsid w:val="00FD06D5"/>
    <w:rsid w:val="00FD0916"/>
    <w:rsid w:val="00FD0EFD"/>
    <w:rsid w:val="00FD0F36"/>
    <w:rsid w:val="00FD10F6"/>
    <w:rsid w:val="00FD1C02"/>
    <w:rsid w:val="00FD2FE7"/>
    <w:rsid w:val="00FD301A"/>
    <w:rsid w:val="00FD308D"/>
    <w:rsid w:val="00FD347C"/>
    <w:rsid w:val="00FD34BB"/>
    <w:rsid w:val="00FD4ECA"/>
    <w:rsid w:val="00FD4F8C"/>
    <w:rsid w:val="00FD56DA"/>
    <w:rsid w:val="00FD59A4"/>
    <w:rsid w:val="00FD6227"/>
    <w:rsid w:val="00FD6C09"/>
    <w:rsid w:val="00FD6C79"/>
    <w:rsid w:val="00FD7053"/>
    <w:rsid w:val="00FD75A5"/>
    <w:rsid w:val="00FD7B09"/>
    <w:rsid w:val="00FD7D0F"/>
    <w:rsid w:val="00FE03C9"/>
    <w:rsid w:val="00FE0468"/>
    <w:rsid w:val="00FE05EC"/>
    <w:rsid w:val="00FE06A7"/>
    <w:rsid w:val="00FE0C6E"/>
    <w:rsid w:val="00FE1C37"/>
    <w:rsid w:val="00FE298C"/>
    <w:rsid w:val="00FE3518"/>
    <w:rsid w:val="00FE367F"/>
    <w:rsid w:val="00FE3793"/>
    <w:rsid w:val="00FE3A24"/>
    <w:rsid w:val="00FE3CAF"/>
    <w:rsid w:val="00FE412A"/>
    <w:rsid w:val="00FE4341"/>
    <w:rsid w:val="00FE46BD"/>
    <w:rsid w:val="00FE485C"/>
    <w:rsid w:val="00FE5C7D"/>
    <w:rsid w:val="00FE5D4F"/>
    <w:rsid w:val="00FE69F4"/>
    <w:rsid w:val="00FE700F"/>
    <w:rsid w:val="00FE7E38"/>
    <w:rsid w:val="00FF0AA4"/>
    <w:rsid w:val="00FF0F5D"/>
    <w:rsid w:val="00FF128C"/>
    <w:rsid w:val="00FF17D1"/>
    <w:rsid w:val="00FF26DE"/>
    <w:rsid w:val="00FF2AA4"/>
    <w:rsid w:val="00FF32AC"/>
    <w:rsid w:val="00FF37EB"/>
    <w:rsid w:val="00FF51F1"/>
    <w:rsid w:val="00FF61C9"/>
    <w:rsid w:val="00FF631A"/>
    <w:rsid w:val="00FF65A9"/>
    <w:rsid w:val="00FF715A"/>
    <w:rsid w:val="00FF7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1AA8DC4A-111A-D840-95D8-2971F305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qFormat="1"/>
    <w:lsdException w:name="List Bullet" w:semiHidden="1" w:uiPriority="34" w:unhideWhenUsed="1" w:qFormat="1"/>
    <w:lsdException w:name="List Number" w:semiHidden="1" w:unhideWhenUsed="1" w:qFormat="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iPriority="99" w:unhideWhenUsed="1"/>
    <w:lsdException w:name="Body Text First Indent 2" w:semiHidden="1" w:uiPriority="99"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4430"/>
    <w:pPr>
      <w:spacing w:before="60" w:after="240" w:line="280" w:lineRule="exact"/>
    </w:pPr>
    <w:rPr>
      <w:rFonts w:ascii="Arial" w:hAnsi="Arial"/>
      <w:color w:val="000000"/>
      <w:lang w:val="en-GB"/>
    </w:rPr>
  </w:style>
  <w:style w:type="paragraph" w:styleId="Heading1">
    <w:name w:val="heading 1"/>
    <w:basedOn w:val="Title"/>
    <w:next w:val="Heading2"/>
    <w:link w:val="Heading1Char"/>
    <w:autoRedefine/>
    <w:uiPriority w:val="9"/>
    <w:qFormat/>
    <w:rsid w:val="006551C9"/>
    <w:pPr>
      <w:keepNext/>
      <w:keepLines/>
      <w:pageBreakBefore/>
      <w:numPr>
        <w:numId w:val="4"/>
      </w:numPr>
      <w:pBdr>
        <w:bottom w:val="none" w:sz="0" w:space="0" w:color="auto"/>
      </w:pBdr>
      <w:spacing w:after="480"/>
      <w:outlineLvl w:val="0"/>
    </w:pPr>
    <w:rPr>
      <w:rFonts w:ascii="Times New Roman" w:hAnsi="Times New Roman" w:cs="Times New Roman"/>
      <w:b/>
      <w:bCs/>
      <w:color w:val="auto"/>
      <w:kern w:val="32"/>
      <w:sz w:val="44"/>
      <w:szCs w:val="32"/>
    </w:rPr>
  </w:style>
  <w:style w:type="paragraph" w:styleId="Heading2">
    <w:name w:val="heading 2"/>
    <w:aliases w:val="H2,標題 2-(一),標題 2--1.1,1.5.5.6.1,h2,主標題,--1.1,l2,2nd level,2,Header 2,I2,l2+toc 2,Title2,sl2,Heading_Numbered_2,Topic Heading,PRTM Heading 2,headline,一、,Heading 2 Hidden,Heading 2 CCBS,Header2,H21,H22,H23,H24,H25,H26,h,第一章 标题 2,H,Bold 18,Major"/>
    <w:next w:val="Bodycopy"/>
    <w:link w:val="Heading2Char"/>
    <w:autoRedefine/>
    <w:uiPriority w:val="9"/>
    <w:qFormat/>
    <w:rsid w:val="007D0678"/>
    <w:pPr>
      <w:keepNext/>
      <w:numPr>
        <w:ilvl w:val="1"/>
        <w:numId w:val="4"/>
      </w:numPr>
      <w:spacing w:before="320" w:after="120" w:line="280" w:lineRule="exact"/>
      <w:outlineLvl w:val="1"/>
    </w:pPr>
    <w:rPr>
      <w:rFonts w:ascii="Times New Roman" w:hAnsi="Times New Roman"/>
      <w:b/>
      <w:iCs/>
      <w:kern w:val="32"/>
      <w:sz w:val="32"/>
      <w:szCs w:val="28"/>
    </w:rPr>
  </w:style>
  <w:style w:type="paragraph" w:styleId="Heading3">
    <w:name w:val="heading 3"/>
    <w:aliases w:val="h3,Heading 3 - old,Level 3 Head,H3,level_3,PIM 3,sect1.2.3,sect1.2.31,sect1.2.32,sect1.2.311,sect1.2.33,sect1.2.312,3rd level,Head 3,Bold Head,bh,HeadC,prop3,3heading,Heading 31,Underrubrik2,Arial 12 Fett,l3,CT,Heading 3 hidden,2h,Level 1 - 1"/>
    <w:basedOn w:val="Heading2"/>
    <w:next w:val="Bodycopy"/>
    <w:link w:val="Heading3Char"/>
    <w:autoRedefine/>
    <w:uiPriority w:val="9"/>
    <w:qFormat/>
    <w:rsid w:val="002973E6"/>
    <w:pPr>
      <w:numPr>
        <w:ilvl w:val="2"/>
      </w:numPr>
      <w:outlineLvl w:val="2"/>
    </w:pPr>
    <w:rPr>
      <w:bCs/>
      <w:sz w:val="28"/>
      <w:szCs w:val="26"/>
    </w:rPr>
  </w:style>
  <w:style w:type="paragraph" w:styleId="Heading4">
    <w:name w:val="heading 4"/>
    <w:aliases w:val="Level 2 - a,Section Heading Level 2,Section heading level 2,Sub-Minor,H4,MajorHeading,Strat Imp,h41,h4,4,Schedules,D Heading,Level 1.1,aa,LetHead4,MisHead4,Normalhead4,l4,I4,Normal Heading 4,d,dash,Sub-Clause Sub-paragraph,(Small Appendix),H04"/>
    <w:basedOn w:val="Heading3"/>
    <w:next w:val="Bodycopy"/>
    <w:link w:val="Heading4Char"/>
    <w:uiPriority w:val="9"/>
    <w:qFormat/>
    <w:rsid w:val="00297A62"/>
    <w:pPr>
      <w:numPr>
        <w:ilvl w:val="3"/>
      </w:numPr>
      <w:outlineLvl w:val="3"/>
    </w:pPr>
    <w:rPr>
      <w:bCs w:val="0"/>
      <w:color w:val="000000"/>
      <w:szCs w:val="28"/>
    </w:rPr>
  </w:style>
  <w:style w:type="paragraph" w:styleId="Heading5">
    <w:name w:val="heading 5"/>
    <w:aliases w:val="Level 3 - i,Section Heading Level 3,Section heading level 3,H5,Heading 1X,Heading 5(NOT SRK5),Body Text (R),h51,5,Level 1.1.1,Heading 51,Roman list,H05,rp_Heading 5,Roman list1,Roman list2,Roman list11,Roman list3,Roman list12,Roman list21"/>
    <w:basedOn w:val="Heading4"/>
    <w:next w:val="Bodycopy"/>
    <w:link w:val="Heading5Char"/>
    <w:uiPriority w:val="9"/>
    <w:qFormat/>
    <w:rsid w:val="00297A62"/>
    <w:pPr>
      <w:numPr>
        <w:ilvl w:val="4"/>
      </w:numPr>
      <w:outlineLvl w:val="4"/>
    </w:pPr>
    <w:rPr>
      <w:bCs/>
      <w:i/>
      <w:iCs w:val="0"/>
      <w:szCs w:val="26"/>
    </w:rPr>
  </w:style>
  <w:style w:type="paragraph" w:styleId="Heading6">
    <w:name w:val="heading 6"/>
    <w:aliases w:val="Legal Level 1.,Section Heading  Level 1.,Section Heading Level 4,H6,(Not Used),6,level6,level 6,NOT FOR USE (6),Notes,Heading 61,Bullet list,rp_Heading 6,Bullet list1,Bullet list2,Bullet list11,Bullet list3,Bullet list12,Bullet list21"/>
    <w:basedOn w:val="Heading5"/>
    <w:next w:val="Bodycopy"/>
    <w:link w:val="Heading6Char"/>
    <w:qFormat/>
    <w:rsid w:val="00297A62"/>
    <w:pPr>
      <w:numPr>
        <w:ilvl w:val="5"/>
      </w:numPr>
      <w:outlineLvl w:val="5"/>
    </w:pPr>
    <w:rPr>
      <w:b w:val="0"/>
      <w:bCs w:val="0"/>
      <w:szCs w:val="22"/>
    </w:rPr>
  </w:style>
  <w:style w:type="paragraph" w:styleId="Heading7">
    <w:name w:val="heading 7"/>
    <w:aliases w:val="Legal Level 1.1.,Section Heading Level 2.,H7,paragraph level 1.1,Heading 71,letter list,rp_Heading 7"/>
    <w:basedOn w:val="Heading6"/>
    <w:next w:val="Bodycopy"/>
    <w:link w:val="Heading7Char"/>
    <w:qFormat/>
    <w:rsid w:val="00297A62"/>
    <w:pPr>
      <w:numPr>
        <w:ilvl w:val="6"/>
      </w:numPr>
      <w:outlineLvl w:val="6"/>
    </w:pPr>
    <w:rPr>
      <w:szCs w:val="24"/>
    </w:rPr>
  </w:style>
  <w:style w:type="paragraph" w:styleId="Heading8">
    <w:name w:val="heading 8"/>
    <w:aliases w:val="Legal Level 1.1.1.,Section Heading Level 3.,H8,(Not Used.),Heading 81,action,rp_Heading 8"/>
    <w:basedOn w:val="Heading7"/>
    <w:next w:val="Bodycopy"/>
    <w:link w:val="Heading8Char"/>
    <w:qFormat/>
    <w:rsid w:val="00297A62"/>
    <w:pPr>
      <w:numPr>
        <w:ilvl w:val="7"/>
      </w:numPr>
      <w:outlineLvl w:val="7"/>
    </w:pPr>
    <w:rPr>
      <w:iCs/>
    </w:rPr>
  </w:style>
  <w:style w:type="paragraph" w:styleId="Heading9">
    <w:name w:val="heading 9"/>
    <w:aliases w:val="Legal Level 1.1.1.1.,Section Heading Level 4.,H9,Level (a),Heading 91,progress,rp_Heading 9"/>
    <w:basedOn w:val="Heading8"/>
    <w:next w:val="Bodycopy"/>
    <w:link w:val="Heading9Char"/>
    <w:qFormat/>
    <w:rsid w:val="00297A62"/>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1C9"/>
    <w:rPr>
      <w:rFonts w:ascii="Times New Roman" w:eastAsiaTheme="majorEastAsia" w:hAnsi="Times New Roman"/>
      <w:b/>
      <w:bCs/>
      <w:spacing w:val="5"/>
      <w:kern w:val="32"/>
      <w:sz w:val="44"/>
      <w:szCs w:val="32"/>
      <w:lang w:val="en-GB"/>
    </w:rPr>
  </w:style>
  <w:style w:type="character" w:customStyle="1" w:styleId="Heading2Char">
    <w:name w:val="Heading 2 Char"/>
    <w:aliases w:val="H2 Char,標題 2-(一) Char,標題 2--1.1 Char,1.5.5.6.1 Char,h2 Char,主標題 Char,--1.1 Char,l2 Char,2nd level Char,2 Char,Header 2 Char,I2 Char,l2+toc 2 Char,Title2 Char,sl2 Char,Heading_Numbered_2 Char,Topic Heading Char,PRTM Heading 2 Char,一、 Char"/>
    <w:basedOn w:val="DefaultParagraphFont"/>
    <w:link w:val="Heading2"/>
    <w:uiPriority w:val="9"/>
    <w:rsid w:val="007D0678"/>
    <w:rPr>
      <w:rFonts w:ascii="Times New Roman" w:hAnsi="Times New Roman"/>
      <w:b/>
      <w:iCs/>
      <w:kern w:val="32"/>
      <w:sz w:val="32"/>
      <w:szCs w:val="28"/>
    </w:rPr>
  </w:style>
  <w:style w:type="character" w:customStyle="1" w:styleId="CaptionbodyChar">
    <w:name w:val="Caption body Char"/>
    <w:basedOn w:val="DefaultParagraphFont"/>
    <w:link w:val="Captionbody"/>
    <w:rsid w:val="002855F0"/>
    <w:rPr>
      <w:rFonts w:ascii="Arial" w:hAnsi="Arial"/>
      <w:color w:val="000000"/>
      <w:sz w:val="18"/>
      <w:lang w:val="en-US" w:eastAsia="en-US" w:bidi="ar-SA"/>
    </w:rPr>
  </w:style>
  <w:style w:type="paragraph" w:customStyle="1" w:styleId="Captionbody">
    <w:name w:val="Caption body"/>
    <w:link w:val="CaptionbodyChar"/>
    <w:rsid w:val="000D56BB"/>
    <w:pPr>
      <w:spacing w:after="80" w:line="200" w:lineRule="exact"/>
    </w:pPr>
    <w:rPr>
      <w:rFonts w:ascii="Arial" w:hAnsi="Arial"/>
      <w:color w:val="000000"/>
      <w:sz w:val="18"/>
    </w:rPr>
  </w:style>
  <w:style w:type="character" w:styleId="Hyperlink">
    <w:name w:val="Hyperlink"/>
    <w:basedOn w:val="DefaultParagraphFont"/>
    <w:uiPriority w:val="99"/>
    <w:rsid w:val="009A5637"/>
    <w:rPr>
      <w:color w:val="0000FF"/>
      <w:u w:val="single"/>
    </w:rPr>
  </w:style>
  <w:style w:type="paragraph" w:styleId="Footer">
    <w:name w:val="footer"/>
    <w:aliases w:val="ft"/>
    <w:link w:val="FooterChar"/>
    <w:uiPriority w:val="99"/>
    <w:rsid w:val="00A64058"/>
    <w:pPr>
      <w:tabs>
        <w:tab w:val="center" w:pos="4320"/>
        <w:tab w:val="right" w:pos="9072"/>
        <w:tab w:val="right" w:pos="14175"/>
      </w:tabs>
    </w:pPr>
    <w:rPr>
      <w:rFonts w:ascii="Arial" w:hAnsi="Arial"/>
      <w:b/>
      <w:color w:val="000000"/>
      <w:sz w:val="16"/>
      <w:lang w:val="en-GB"/>
    </w:rPr>
  </w:style>
  <w:style w:type="character" w:styleId="PageNumber">
    <w:name w:val="page number"/>
    <w:rsid w:val="00027A17"/>
    <w:rPr>
      <w:rFonts w:cs="Arial"/>
    </w:rPr>
  </w:style>
  <w:style w:type="paragraph" w:customStyle="1" w:styleId="TableGreenheader">
    <w:name w:val="Table Green header"/>
    <w:rsid w:val="00681F29"/>
    <w:pPr>
      <w:spacing w:before="200" w:after="80"/>
    </w:pPr>
    <w:rPr>
      <w:rFonts w:ascii="Arial" w:hAnsi="Arial"/>
      <w:b/>
      <w:noProof/>
      <w:color w:val="92D400"/>
      <w:szCs w:val="24"/>
    </w:rPr>
  </w:style>
  <w:style w:type="character" w:customStyle="1" w:styleId="Heading3Char">
    <w:name w:val="Heading 3 Char"/>
    <w:aliases w:val="h3 Char,Heading 3 - old Char,Level 3 Head Char,H3 Char,level_3 Char,PIM 3 Char,sect1.2.3 Char,sect1.2.31 Char,sect1.2.32 Char,sect1.2.311 Char,sect1.2.33 Char,sect1.2.312 Char,3rd level Char,Head 3 Char,Bold Head Char,bh Char,HeadC Char"/>
    <w:basedOn w:val="Heading2Char"/>
    <w:link w:val="Heading3"/>
    <w:uiPriority w:val="9"/>
    <w:rsid w:val="002973E6"/>
    <w:rPr>
      <w:rFonts w:ascii="Times New Roman" w:hAnsi="Times New Roman"/>
      <w:b/>
      <w:bCs/>
      <w:iCs/>
      <w:kern w:val="32"/>
      <w:sz w:val="28"/>
      <w:szCs w:val="26"/>
    </w:rPr>
  </w:style>
  <w:style w:type="character" w:customStyle="1" w:styleId="Heading4Char">
    <w:name w:val="Heading 4 Char"/>
    <w:aliases w:val="Level 2 - a Char,Section Heading Level 2 Char,Section heading level 2 Char,Sub-Minor Char,H4 Char,MajorHeading Char,Strat Imp Char,h41 Char,h4 Char,4 Char,Schedules Char,D Heading Char,Level 1.1 Char,aa Char,LetHead4 Char,MisHead4 Char"/>
    <w:basedOn w:val="Heading3Char"/>
    <w:link w:val="Heading4"/>
    <w:uiPriority w:val="9"/>
    <w:rsid w:val="000936E0"/>
    <w:rPr>
      <w:rFonts w:ascii="Times New Roman" w:hAnsi="Times New Roman"/>
      <w:b/>
      <w:bCs w:val="0"/>
      <w:iCs/>
      <w:color w:val="000000"/>
      <w:kern w:val="32"/>
      <w:sz w:val="28"/>
      <w:szCs w:val="28"/>
    </w:rPr>
  </w:style>
  <w:style w:type="paragraph" w:styleId="Header">
    <w:name w:val="header"/>
    <w:basedOn w:val="Normal"/>
    <w:link w:val="HeaderChar"/>
    <w:uiPriority w:val="99"/>
    <w:rsid w:val="00EB6B69"/>
    <w:pPr>
      <w:tabs>
        <w:tab w:val="center" w:pos="4320"/>
        <w:tab w:val="right" w:pos="8640"/>
      </w:tabs>
    </w:pPr>
    <w:rPr>
      <w:b/>
      <w:sz w:val="16"/>
    </w:rPr>
  </w:style>
  <w:style w:type="paragraph" w:styleId="ListBullet">
    <w:name w:val="List Bullet"/>
    <w:aliases w:val="List Bullet Char1,List Bullet Char Char,List Bullet Char1 Char Char,List Bullet Char Char Char Char,List Bullet Char1 Char Char Char Char,List Bullet Char Char Char Char Char Char,List Bullet Char1 Char Char Char Char Char Char"/>
    <w:basedOn w:val="Normal"/>
    <w:link w:val="ListBulletChar"/>
    <w:autoRedefine/>
    <w:uiPriority w:val="34"/>
    <w:qFormat/>
    <w:rsid w:val="004C6F84"/>
    <w:pPr>
      <w:tabs>
        <w:tab w:val="left" w:pos="284"/>
      </w:tabs>
      <w:spacing w:line="220" w:lineRule="exact"/>
    </w:pPr>
    <w:rPr>
      <w:sz w:val="19"/>
    </w:rPr>
  </w:style>
  <w:style w:type="character" w:customStyle="1" w:styleId="ListBulletChar">
    <w:name w:val="List Bullet Char"/>
    <w:aliases w:val="List Bullet Char1 Char,List Bullet Char Char Char,List Bullet Char1 Char Char Char,List Bullet Char Char Char Char Char,List Bullet Char1 Char Char Char Char Char,List Bullet Char Char Char Char Char Char Char"/>
    <w:basedOn w:val="DefaultParagraphFont"/>
    <w:link w:val="ListBullet"/>
    <w:rsid w:val="004C6F84"/>
    <w:rPr>
      <w:rFonts w:ascii="Arial" w:eastAsia="Times" w:hAnsi="Arial"/>
      <w:color w:val="811788"/>
      <w:sz w:val="19"/>
      <w:lang w:val="en-GB" w:eastAsia="en-US" w:bidi="ar-SA"/>
    </w:rPr>
  </w:style>
  <w:style w:type="paragraph" w:styleId="ListBullet2">
    <w:name w:val="List Bullet 2"/>
    <w:basedOn w:val="Normal"/>
    <w:autoRedefine/>
    <w:rsid w:val="00DA29DC"/>
    <w:pPr>
      <w:tabs>
        <w:tab w:val="left" w:pos="567"/>
        <w:tab w:val="left" w:pos="1134"/>
      </w:tabs>
      <w:spacing w:before="80"/>
    </w:pPr>
    <w:rPr>
      <w:sz w:val="18"/>
    </w:rPr>
  </w:style>
  <w:style w:type="character" w:customStyle="1" w:styleId="Heading5Char">
    <w:name w:val="Heading 5 Char"/>
    <w:aliases w:val="Level 3 - i Char,Section Heading Level 3 Char,Section heading level 3 Char,H5 Char,Heading 1X Char,Heading 5(NOT SRK5) Char,Body Text (R) Char,h51 Char,5 Char,Level 1.1.1 Char,Heading 51 Char,Roman list Char,H05 Char,rp_Heading 5 Char"/>
    <w:basedOn w:val="Heading4Char"/>
    <w:link w:val="Heading5"/>
    <w:uiPriority w:val="9"/>
    <w:rsid w:val="000936E0"/>
    <w:rPr>
      <w:rFonts w:ascii="Times New Roman" w:hAnsi="Times New Roman"/>
      <w:b/>
      <w:bCs/>
      <w:i/>
      <w:iCs w:val="0"/>
      <w:color w:val="000000"/>
      <w:kern w:val="32"/>
      <w:sz w:val="28"/>
      <w:szCs w:val="26"/>
    </w:rPr>
  </w:style>
  <w:style w:type="paragraph" w:customStyle="1" w:styleId="Tablebullet1">
    <w:name w:val="Table bullet 1"/>
    <w:basedOn w:val="Normal"/>
    <w:rsid w:val="000D56BB"/>
    <w:pPr>
      <w:tabs>
        <w:tab w:val="left" w:pos="170"/>
      </w:tabs>
      <w:spacing w:before="0" w:after="80" w:line="220" w:lineRule="exact"/>
    </w:pPr>
    <w:rPr>
      <w:sz w:val="16"/>
      <w:lang w:val="fr-FR"/>
    </w:rPr>
  </w:style>
  <w:style w:type="paragraph" w:styleId="TOC2">
    <w:name w:val="toc 2"/>
    <w:autoRedefine/>
    <w:uiPriority w:val="39"/>
    <w:qFormat/>
    <w:rsid w:val="001B1861"/>
    <w:pPr>
      <w:spacing w:before="120" w:line="280" w:lineRule="exact"/>
      <w:ind w:left="200"/>
    </w:pPr>
    <w:rPr>
      <w:rFonts w:ascii="Arial" w:hAnsi="Arial"/>
      <w:i/>
      <w:iCs/>
      <w:color w:val="000000"/>
      <w:sz w:val="24"/>
      <w:lang w:val="en-GB"/>
    </w:rPr>
  </w:style>
  <w:style w:type="paragraph" w:styleId="TOC3">
    <w:name w:val="toc 3"/>
    <w:basedOn w:val="TOC2"/>
    <w:uiPriority w:val="39"/>
    <w:qFormat/>
    <w:rsid w:val="009E62C8"/>
    <w:pPr>
      <w:spacing w:before="0"/>
      <w:ind w:left="400"/>
    </w:pPr>
    <w:rPr>
      <w:i w:val="0"/>
      <w:iCs w:val="0"/>
    </w:rPr>
  </w:style>
  <w:style w:type="paragraph" w:customStyle="1" w:styleId="Tablebullet20">
    <w:name w:val="Table bullet 2"/>
    <w:basedOn w:val="Normal"/>
    <w:rsid w:val="000D56BB"/>
    <w:pPr>
      <w:spacing w:before="0" w:after="80" w:line="220" w:lineRule="exact"/>
    </w:pPr>
    <w:rPr>
      <w:sz w:val="16"/>
    </w:rPr>
  </w:style>
  <w:style w:type="paragraph" w:customStyle="1" w:styleId="Bulletlevel2">
    <w:name w:val="Bullet level 2"/>
    <w:basedOn w:val="Normal"/>
    <w:link w:val="Bulletlevel2Char"/>
    <w:qFormat/>
    <w:rsid w:val="009809EC"/>
    <w:pPr>
      <w:numPr>
        <w:numId w:val="1"/>
      </w:numPr>
      <w:tabs>
        <w:tab w:val="clear" w:pos="567"/>
        <w:tab w:val="left" w:pos="340"/>
      </w:tabs>
      <w:spacing w:before="0" w:after="120" w:line="220" w:lineRule="exact"/>
      <w:ind w:left="340" w:hanging="170"/>
    </w:pPr>
  </w:style>
  <w:style w:type="character" w:customStyle="1" w:styleId="Bulletlevel2Char">
    <w:name w:val="Bullet level 2 Char"/>
    <w:basedOn w:val="DefaultParagraphFont"/>
    <w:link w:val="Bulletlevel2"/>
    <w:rsid w:val="009809EC"/>
    <w:rPr>
      <w:rFonts w:ascii="Arial" w:hAnsi="Arial"/>
      <w:color w:val="000000"/>
      <w:lang w:val="en-GB"/>
    </w:rPr>
  </w:style>
  <w:style w:type="paragraph" w:customStyle="1" w:styleId="TablePersonInfo">
    <w:name w:val="Table Person Info"/>
    <w:basedOn w:val="Normal"/>
    <w:rsid w:val="002855F0"/>
    <w:pPr>
      <w:tabs>
        <w:tab w:val="left" w:pos="170"/>
      </w:tabs>
      <w:spacing w:after="60"/>
      <w:ind w:left="851" w:hanging="851"/>
    </w:pPr>
    <w:rPr>
      <w:sz w:val="16"/>
      <w:szCs w:val="16"/>
      <w:lang w:val="fr-FR"/>
    </w:rPr>
  </w:style>
  <w:style w:type="paragraph" w:customStyle="1" w:styleId="Bodycopy">
    <w:name w:val="Body copy"/>
    <w:link w:val="BodycopyChar"/>
    <w:qFormat/>
    <w:rsid w:val="000D56BB"/>
    <w:pPr>
      <w:spacing w:after="240" w:line="280" w:lineRule="exact"/>
    </w:pPr>
    <w:rPr>
      <w:rFonts w:ascii="Arial" w:hAnsi="Arial"/>
      <w:color w:val="000000"/>
      <w:lang w:val="en-GB"/>
    </w:rPr>
  </w:style>
  <w:style w:type="character" w:customStyle="1" w:styleId="BodycopyChar">
    <w:name w:val="Body copy Char"/>
    <w:basedOn w:val="DefaultParagraphFont"/>
    <w:link w:val="Bodycopy"/>
    <w:rsid w:val="002855F0"/>
    <w:rPr>
      <w:rFonts w:ascii="Arial" w:hAnsi="Arial"/>
      <w:color w:val="000000"/>
      <w:lang w:val="en-GB" w:eastAsia="en-US" w:bidi="ar-SA"/>
    </w:rPr>
  </w:style>
  <w:style w:type="table" w:styleId="TableGrid">
    <w:name w:val="Table Grid"/>
    <w:aliases w:val="Table Grid Deloitte.,Table Grid Deloitte,Standard Deloitte Blue/Blue Table/Tableau,HED"/>
    <w:basedOn w:val="TableNormal"/>
    <w:uiPriority w:val="39"/>
    <w:rsid w:val="0038683A"/>
    <w:pPr>
      <w:spacing w:before="120" w:line="260" w:lineRule="exact"/>
      <w:ind w:left="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ulloutQuote">
    <w:name w:val="Pullout Quote"/>
    <w:link w:val="PulloutQuoteChar"/>
    <w:qFormat/>
    <w:rsid w:val="00057DB2"/>
    <w:pPr>
      <w:pBdr>
        <w:top w:val="single" w:sz="4" w:space="4" w:color="00A1DE"/>
      </w:pBdr>
      <w:suppressAutoHyphens/>
      <w:spacing w:after="240" w:line="400" w:lineRule="exact"/>
    </w:pPr>
    <w:rPr>
      <w:rFonts w:ascii="Times New Roman" w:hAnsi="Times New Roman"/>
      <w:color w:val="00A1DE"/>
      <w:sz w:val="32"/>
      <w:lang w:val="en-GB"/>
    </w:rPr>
  </w:style>
  <w:style w:type="paragraph" w:customStyle="1" w:styleId="Captionheading">
    <w:name w:val="Caption heading"/>
    <w:basedOn w:val="Captionbody"/>
    <w:rsid w:val="000D56BB"/>
    <w:rPr>
      <w:b/>
    </w:rPr>
  </w:style>
  <w:style w:type="paragraph" w:customStyle="1" w:styleId="TableColumnheader">
    <w:name w:val="Table Column header"/>
    <w:basedOn w:val="TableGreenheader"/>
    <w:uiPriority w:val="99"/>
    <w:qFormat/>
    <w:rsid w:val="00297A62"/>
    <w:pPr>
      <w:spacing w:before="60" w:after="60" w:line="240" w:lineRule="exact"/>
    </w:pPr>
    <w:rPr>
      <w:color w:val="FFFFFF"/>
      <w:sz w:val="18"/>
    </w:rPr>
  </w:style>
  <w:style w:type="paragraph" w:styleId="DocumentMap">
    <w:name w:val="Document Map"/>
    <w:basedOn w:val="Normal"/>
    <w:link w:val="DocumentMapChar"/>
    <w:uiPriority w:val="99"/>
    <w:semiHidden/>
    <w:unhideWhenUsed/>
    <w:rsid w:val="004254E0"/>
    <w:rPr>
      <w:rFonts w:ascii="Tahoma" w:hAnsi="Tahoma" w:cs="Tahoma"/>
      <w:sz w:val="16"/>
      <w:szCs w:val="16"/>
    </w:rPr>
  </w:style>
  <w:style w:type="character" w:customStyle="1" w:styleId="DocumentMapChar">
    <w:name w:val="Document Map Char"/>
    <w:basedOn w:val="DefaultParagraphFont"/>
    <w:link w:val="DocumentMap"/>
    <w:uiPriority w:val="99"/>
    <w:semiHidden/>
    <w:rsid w:val="004254E0"/>
    <w:rPr>
      <w:rFonts w:ascii="Tahoma" w:hAnsi="Tahoma" w:cs="Tahoma"/>
      <w:sz w:val="16"/>
      <w:szCs w:val="16"/>
      <w:lang w:eastAsia="en-US"/>
    </w:rPr>
  </w:style>
  <w:style w:type="paragraph" w:customStyle="1" w:styleId="Legalcopy">
    <w:name w:val="Legal copy"/>
    <w:basedOn w:val="Bodycopy"/>
    <w:rsid w:val="000D56BB"/>
    <w:rPr>
      <w:sz w:val="16"/>
      <w:lang w:bidi="en-US"/>
    </w:rPr>
  </w:style>
  <w:style w:type="paragraph" w:styleId="BalloonText">
    <w:name w:val="Balloon Text"/>
    <w:basedOn w:val="Normal"/>
    <w:link w:val="BalloonTextChar"/>
    <w:uiPriority w:val="99"/>
    <w:unhideWhenUsed/>
    <w:rsid w:val="004625C5"/>
    <w:pPr>
      <w:spacing w:before="0"/>
    </w:pPr>
    <w:rPr>
      <w:rFonts w:ascii="Tahoma" w:hAnsi="Tahoma" w:cs="Tahoma"/>
      <w:sz w:val="16"/>
      <w:szCs w:val="16"/>
    </w:rPr>
  </w:style>
  <w:style w:type="character" w:customStyle="1" w:styleId="BalloonTextChar">
    <w:name w:val="Balloon Text Char"/>
    <w:basedOn w:val="DefaultParagraphFont"/>
    <w:link w:val="BalloonText"/>
    <w:uiPriority w:val="99"/>
    <w:rsid w:val="004625C5"/>
    <w:rPr>
      <w:rFonts w:ascii="Tahoma" w:hAnsi="Tahoma" w:cs="Tahoma"/>
      <w:sz w:val="16"/>
      <w:szCs w:val="16"/>
      <w:lang w:eastAsia="en-US"/>
    </w:rPr>
  </w:style>
  <w:style w:type="character" w:customStyle="1" w:styleId="Heading6Char">
    <w:name w:val="Heading 6 Char"/>
    <w:aliases w:val="Legal Level 1. Char,Section Heading  Level 1. Char,Section Heading Level 4 Char,H6 Char,(Not Used) Char,6 Char,level6 Char,level 6 Char,NOT FOR USE (6) Char,Notes Char,Heading 61 Char,Bullet list Char,rp_Heading 6 Char,Bullet list1 Char"/>
    <w:basedOn w:val="DefaultParagraphFont"/>
    <w:link w:val="Heading6"/>
    <w:rsid w:val="003346E3"/>
    <w:rPr>
      <w:rFonts w:ascii="Times New Roman" w:hAnsi="Times New Roman"/>
      <w:i/>
      <w:color w:val="000000"/>
      <w:kern w:val="32"/>
      <w:sz w:val="28"/>
      <w:szCs w:val="22"/>
    </w:rPr>
  </w:style>
  <w:style w:type="paragraph" w:customStyle="1" w:styleId="Bulletlevel10">
    <w:name w:val="Bullet level 1"/>
    <w:link w:val="Bulletlevel1Char"/>
    <w:qFormat/>
    <w:rsid w:val="00057DB2"/>
    <w:pPr>
      <w:numPr>
        <w:numId w:val="2"/>
      </w:numPr>
      <w:spacing w:after="240" w:line="280" w:lineRule="exact"/>
    </w:pPr>
    <w:rPr>
      <w:rFonts w:ascii="Arial" w:hAnsi="Arial" w:cs="Arial"/>
      <w:szCs w:val="19"/>
      <w:lang w:val="en-GB" w:eastAsia="ja-JP"/>
    </w:rPr>
  </w:style>
  <w:style w:type="paragraph" w:customStyle="1" w:styleId="Captionsource">
    <w:name w:val="Caption source"/>
    <w:basedOn w:val="Normal"/>
    <w:rsid w:val="000D56BB"/>
    <w:pPr>
      <w:spacing w:line="180" w:lineRule="exact"/>
    </w:pPr>
    <w:rPr>
      <w:sz w:val="14"/>
      <w:lang w:val="en-US"/>
    </w:rPr>
  </w:style>
  <w:style w:type="paragraph" w:customStyle="1" w:styleId="Coverinsightfulheadline">
    <w:name w:val="Cover insightful headline"/>
    <w:qFormat/>
    <w:rsid w:val="000D56BB"/>
    <w:rPr>
      <w:rFonts w:ascii="Times New Roman" w:hAnsi="Times New Roman"/>
      <w:noProof/>
      <w:color w:val="92D400"/>
      <w:kern w:val="28"/>
      <w:sz w:val="70"/>
      <w:szCs w:val="70"/>
      <w:lang w:val="en-GB"/>
    </w:rPr>
  </w:style>
  <w:style w:type="paragraph" w:customStyle="1" w:styleId="Coverheadline">
    <w:name w:val="Cover headline"/>
    <w:next w:val="Coverinsightfulheadline"/>
    <w:qFormat/>
    <w:rsid w:val="009E2575"/>
    <w:pPr>
      <w:spacing w:before="3600"/>
    </w:pPr>
    <w:rPr>
      <w:rFonts w:ascii="Times New Roman" w:hAnsi="Times New Roman"/>
      <w:noProof/>
      <w:color w:val="002776"/>
      <w:kern w:val="28"/>
      <w:sz w:val="70"/>
      <w:szCs w:val="70"/>
      <w:lang w:val="en-GB"/>
    </w:rPr>
  </w:style>
  <w:style w:type="paragraph" w:customStyle="1" w:styleId="PulloutQuoteCV">
    <w:name w:val="Pullout Quote CV"/>
    <w:basedOn w:val="PulloutQuote"/>
    <w:uiPriority w:val="99"/>
    <w:qFormat/>
    <w:rsid w:val="00057DB2"/>
    <w:pPr>
      <w:spacing w:line="320" w:lineRule="exact"/>
    </w:pPr>
    <w:rPr>
      <w:sz w:val="24"/>
      <w:szCs w:val="24"/>
    </w:rPr>
  </w:style>
  <w:style w:type="character" w:styleId="Emphasis">
    <w:name w:val="Emphasis"/>
    <w:basedOn w:val="DefaultParagraphFont"/>
    <w:qFormat/>
    <w:rsid w:val="000D56BB"/>
    <w:rPr>
      <w:rFonts w:ascii="Arial" w:hAnsi="Arial"/>
      <w:i/>
      <w:sz w:val="20"/>
    </w:rPr>
  </w:style>
  <w:style w:type="character" w:styleId="EndnoteReference">
    <w:name w:val="endnote reference"/>
    <w:basedOn w:val="DefaultParagraphFont"/>
    <w:rsid w:val="000D56BB"/>
    <w:rPr>
      <w:rFonts w:ascii="Arial" w:hAnsi="Arial"/>
      <w:sz w:val="19"/>
      <w:vertAlign w:val="superscript"/>
    </w:rPr>
  </w:style>
  <w:style w:type="paragraph" w:styleId="EndnoteText">
    <w:name w:val="endnote text"/>
    <w:basedOn w:val="Normal"/>
    <w:link w:val="EndnoteTextChar"/>
    <w:rsid w:val="000D56BB"/>
    <w:rPr>
      <w:sz w:val="16"/>
    </w:rPr>
  </w:style>
  <w:style w:type="character" w:customStyle="1" w:styleId="EndnoteTextChar">
    <w:name w:val="Endnote Text Char"/>
    <w:basedOn w:val="DefaultParagraphFont"/>
    <w:link w:val="EndnoteText"/>
    <w:rsid w:val="000D56BB"/>
    <w:rPr>
      <w:rFonts w:ascii="Arial" w:hAnsi="Arial"/>
      <w:color w:val="000000"/>
      <w:sz w:val="16"/>
      <w:lang w:eastAsia="en-US"/>
    </w:rPr>
  </w:style>
  <w:style w:type="character" w:styleId="FootnoteReference">
    <w:name w:val="footnote reference"/>
    <w:basedOn w:val="DefaultParagraphFont"/>
    <w:uiPriority w:val="99"/>
    <w:rsid w:val="000D56BB"/>
    <w:rPr>
      <w:rFonts w:ascii="Arial" w:hAnsi="Arial"/>
      <w:sz w:val="19"/>
      <w:vertAlign w:val="superscript"/>
    </w:rPr>
  </w:style>
  <w:style w:type="paragraph" w:styleId="FootnoteText">
    <w:name w:val="footnote text"/>
    <w:basedOn w:val="Normal"/>
    <w:link w:val="FootnoteTextChar"/>
    <w:uiPriority w:val="99"/>
    <w:rsid w:val="000D56BB"/>
    <w:rPr>
      <w:sz w:val="16"/>
    </w:rPr>
  </w:style>
  <w:style w:type="character" w:customStyle="1" w:styleId="FootnoteTextChar">
    <w:name w:val="Footnote Text Char"/>
    <w:basedOn w:val="DefaultParagraphFont"/>
    <w:link w:val="FootnoteText"/>
    <w:uiPriority w:val="99"/>
    <w:rsid w:val="000D56BB"/>
    <w:rPr>
      <w:rFonts w:ascii="Arial" w:hAnsi="Arial"/>
      <w:color w:val="000000"/>
      <w:sz w:val="16"/>
      <w:lang w:eastAsia="en-US"/>
    </w:rPr>
  </w:style>
  <w:style w:type="character" w:customStyle="1" w:styleId="Heading7Char">
    <w:name w:val="Heading 7 Char"/>
    <w:aliases w:val="Legal Level 1.1. Char,Section Heading Level 2. Char,H7 Char,paragraph level 1.1 Char,Heading 71 Char,letter list Char,rp_Heading 7 Char"/>
    <w:basedOn w:val="DefaultParagraphFont"/>
    <w:link w:val="Heading7"/>
    <w:rsid w:val="000D56BB"/>
    <w:rPr>
      <w:rFonts w:ascii="Times New Roman" w:hAnsi="Times New Roman"/>
      <w:i/>
      <w:color w:val="000000"/>
      <w:kern w:val="32"/>
      <w:sz w:val="28"/>
      <w:szCs w:val="24"/>
    </w:rPr>
  </w:style>
  <w:style w:type="character" w:customStyle="1" w:styleId="Heading8Char">
    <w:name w:val="Heading 8 Char"/>
    <w:aliases w:val="Legal Level 1.1.1. Char,Section Heading Level 3. Char,H8 Char,(Not Used.) Char,Heading 81 Char,action Char,rp_Heading 8 Char"/>
    <w:basedOn w:val="DefaultParagraphFont"/>
    <w:link w:val="Heading8"/>
    <w:rsid w:val="000D56BB"/>
    <w:rPr>
      <w:rFonts w:ascii="Times New Roman" w:hAnsi="Times New Roman"/>
      <w:i/>
      <w:iCs/>
      <w:color w:val="000000"/>
      <w:kern w:val="32"/>
      <w:sz w:val="28"/>
      <w:szCs w:val="24"/>
    </w:rPr>
  </w:style>
  <w:style w:type="character" w:customStyle="1" w:styleId="Heading9Char">
    <w:name w:val="Heading 9 Char"/>
    <w:aliases w:val="Legal Level 1.1.1.1. Char,Section Heading Level 4. Char,H9 Char,Level (a) Char,Heading 91 Char,progress Char,rp_Heading 9 Char"/>
    <w:basedOn w:val="DefaultParagraphFont"/>
    <w:link w:val="Heading9"/>
    <w:rsid w:val="000D56BB"/>
    <w:rPr>
      <w:rFonts w:ascii="Times New Roman" w:hAnsi="Times New Roman"/>
      <w:i/>
      <w:iCs/>
      <w:color w:val="000000"/>
      <w:kern w:val="32"/>
      <w:sz w:val="28"/>
      <w:szCs w:val="22"/>
    </w:rPr>
  </w:style>
  <w:style w:type="paragraph" w:customStyle="1" w:styleId="Subheadingblue">
    <w:name w:val="Subheading blue"/>
    <w:next w:val="Bodycopy"/>
    <w:link w:val="SubheadingblueChar"/>
    <w:qFormat/>
    <w:rsid w:val="000D56BB"/>
    <w:pPr>
      <w:keepNext/>
      <w:spacing w:before="320" w:after="120" w:line="280" w:lineRule="exact"/>
    </w:pPr>
    <w:rPr>
      <w:rFonts w:ascii="Arial" w:hAnsi="Arial"/>
      <w:b/>
      <w:color w:val="00A1DE"/>
      <w:sz w:val="24"/>
      <w:lang w:val="en-GB"/>
    </w:rPr>
  </w:style>
  <w:style w:type="paragraph" w:customStyle="1" w:styleId="Subheadingblack">
    <w:name w:val="Subheading black"/>
    <w:basedOn w:val="Subheadingblue"/>
    <w:next w:val="Bodycopy"/>
    <w:qFormat/>
    <w:rsid w:val="000D56BB"/>
    <w:rPr>
      <w:color w:val="000000"/>
    </w:rPr>
  </w:style>
  <w:style w:type="paragraph" w:customStyle="1" w:styleId="Subheadingdarkblue">
    <w:name w:val="Subheading dark blue"/>
    <w:basedOn w:val="Subheadingblue"/>
    <w:next w:val="Bodycopy"/>
    <w:qFormat/>
    <w:rsid w:val="000D56BB"/>
    <w:rPr>
      <w:rFonts w:cs="Arial Bold"/>
      <w:color w:val="001D59"/>
    </w:rPr>
  </w:style>
  <w:style w:type="paragraph" w:customStyle="1" w:styleId="Subheadingdarkgreen">
    <w:name w:val="Subheading dark green"/>
    <w:basedOn w:val="Subheadingblue"/>
    <w:next w:val="Bodycopy"/>
    <w:qFormat/>
    <w:rsid w:val="000D56BB"/>
    <w:rPr>
      <w:color w:val="3C8A2E"/>
    </w:rPr>
  </w:style>
  <w:style w:type="paragraph" w:customStyle="1" w:styleId="Subheadinggreen">
    <w:name w:val="Subheading green"/>
    <w:basedOn w:val="Subheadingblue"/>
    <w:next w:val="Bodycopy"/>
    <w:uiPriority w:val="99"/>
    <w:qFormat/>
    <w:rsid w:val="000D56BB"/>
    <w:rPr>
      <w:rFonts w:cs="Arial Bold"/>
      <w:color w:val="92D400"/>
    </w:rPr>
  </w:style>
  <w:style w:type="paragraph" w:customStyle="1" w:styleId="Tableentry">
    <w:name w:val="Table entry"/>
    <w:basedOn w:val="Normal"/>
    <w:qFormat/>
    <w:rsid w:val="00057DB2"/>
    <w:pPr>
      <w:spacing w:after="60" w:line="200" w:lineRule="exact"/>
    </w:pPr>
    <w:rPr>
      <w:noProof/>
      <w:sz w:val="16"/>
      <w:szCs w:val="24"/>
    </w:rPr>
  </w:style>
  <w:style w:type="paragraph" w:styleId="TOC1">
    <w:name w:val="toc 1"/>
    <w:autoRedefine/>
    <w:uiPriority w:val="39"/>
    <w:qFormat/>
    <w:rsid w:val="001B1861"/>
    <w:pPr>
      <w:spacing w:before="240" w:after="120" w:line="280" w:lineRule="exact"/>
    </w:pPr>
    <w:rPr>
      <w:rFonts w:ascii="Arial" w:hAnsi="Arial"/>
      <w:b/>
      <w:bCs/>
      <w:color w:val="000000"/>
      <w:sz w:val="24"/>
      <w:lang w:val="en-GB"/>
    </w:rPr>
  </w:style>
  <w:style w:type="paragraph" w:styleId="TOCHeading">
    <w:name w:val="TOC Heading"/>
    <w:basedOn w:val="Heading1"/>
    <w:next w:val="Normal"/>
    <w:uiPriority w:val="39"/>
    <w:unhideWhenUsed/>
    <w:qFormat/>
    <w:rsid w:val="000D56BB"/>
    <w:pPr>
      <w:pageBreakBefore w:val="0"/>
      <w:numPr>
        <w:numId w:val="0"/>
      </w:numPr>
      <w:spacing w:before="480" w:after="0"/>
      <w:outlineLvl w:val="9"/>
    </w:pPr>
    <w:rPr>
      <w:rFonts w:eastAsia="Times New Roman"/>
      <w:b w:val="0"/>
      <w:color w:val="001542"/>
      <w:kern w:val="0"/>
      <w:sz w:val="28"/>
      <w:szCs w:val="28"/>
      <w:lang w:eastAsia="ja-JP"/>
    </w:rPr>
  </w:style>
  <w:style w:type="paragraph" w:customStyle="1" w:styleId="TableofContentstitle">
    <w:name w:val="Table of Contents title"/>
    <w:rsid w:val="00742E27"/>
    <w:pPr>
      <w:spacing w:after="1600"/>
    </w:pPr>
    <w:rPr>
      <w:rFonts w:ascii="Times New Roman" w:hAnsi="Times New Roman" w:cs="Arial"/>
      <w:color w:val="002776"/>
      <w:sz w:val="60"/>
      <w:szCs w:val="19"/>
      <w:lang w:val="en-GB" w:eastAsia="ja-JP"/>
    </w:rPr>
  </w:style>
  <w:style w:type="table" w:customStyle="1" w:styleId="TableDeloitte">
    <w:name w:val="Table Deloitte"/>
    <w:basedOn w:val="TableNormal"/>
    <w:uiPriority w:val="99"/>
    <w:qFormat/>
    <w:rsid w:val="00297A62"/>
    <w:pPr>
      <w:spacing w:before="60" w:after="60"/>
    </w:pPr>
    <w:rPr>
      <w:rFonts w:ascii="Times New Roman" w:hAnsi="Times New Roman"/>
      <w:sz w:val="16"/>
    </w:rPr>
    <w:tblPr>
      <w:tblBorders>
        <w:bottom w:val="single" w:sz="4" w:space="0" w:color="92D400"/>
        <w:insideH w:val="single" w:sz="4" w:space="0" w:color="92D400"/>
      </w:tblBorders>
    </w:tblPr>
    <w:tcPr>
      <w:shd w:val="clear" w:color="auto" w:fill="auto"/>
    </w:tcPr>
    <w:tblStylePr w:type="firstRow">
      <w:pPr>
        <w:wordWrap/>
        <w:spacing w:beforeLines="0" w:beforeAutospacing="0" w:afterLines="0" w:afterAutospacing="0"/>
      </w:pPr>
      <w:rPr>
        <w:rFonts w:ascii="Arial" w:hAnsi="Arial"/>
        <w:b w:val="0"/>
        <w:color w:val="FFFFFF"/>
        <w:sz w:val="18"/>
      </w:rPr>
      <w:tblPr/>
      <w:tcPr>
        <w:tcBorders>
          <w:top w:val="single" w:sz="4" w:space="0" w:color="92D400"/>
          <w:left w:val="single" w:sz="4" w:space="0" w:color="92D400"/>
          <w:bottom w:val="single" w:sz="4" w:space="0" w:color="92D400"/>
          <w:right w:val="single" w:sz="4" w:space="0" w:color="92D400"/>
          <w:insideH w:val="single" w:sz="4" w:space="0" w:color="92D400"/>
          <w:insideV w:val="single" w:sz="4" w:space="0" w:color="92D400"/>
          <w:tl2br w:val="nil"/>
          <w:tr2bl w:val="nil"/>
        </w:tcBorders>
        <w:shd w:val="clear" w:color="auto" w:fill="92D400"/>
      </w:tcPr>
    </w:tblStylePr>
  </w:style>
  <w:style w:type="numbering" w:customStyle="1" w:styleId="Deloitte">
    <w:name w:val="Deloitte"/>
    <w:uiPriority w:val="99"/>
    <w:rsid w:val="00297A62"/>
    <w:pPr>
      <w:numPr>
        <w:numId w:val="3"/>
      </w:numPr>
    </w:pPr>
  </w:style>
  <w:style w:type="paragraph" w:customStyle="1" w:styleId="Legalcopyletter">
    <w:name w:val="Legal copy letter"/>
    <w:qFormat/>
    <w:rsid w:val="00421AC5"/>
    <w:rPr>
      <w:rFonts w:ascii="Arial" w:hAnsi="Arial"/>
      <w:color w:val="002776"/>
      <w:sz w:val="14"/>
    </w:rPr>
  </w:style>
  <w:style w:type="character" w:customStyle="1" w:styleId="FooterChar">
    <w:name w:val="Footer Char"/>
    <w:aliases w:val="ft Char"/>
    <w:basedOn w:val="DefaultParagraphFont"/>
    <w:link w:val="Footer"/>
    <w:uiPriority w:val="99"/>
    <w:rsid w:val="00421AC5"/>
    <w:rPr>
      <w:rFonts w:ascii="Arial" w:hAnsi="Arial"/>
      <w:b/>
      <w:color w:val="000000"/>
      <w:sz w:val="16"/>
      <w:lang w:val="en-GB" w:eastAsia="en-US" w:bidi="ar-SA"/>
    </w:rPr>
  </w:style>
  <w:style w:type="character" w:styleId="Strong">
    <w:name w:val="Strong"/>
    <w:basedOn w:val="DefaultParagraphFont"/>
    <w:uiPriority w:val="22"/>
    <w:qFormat/>
    <w:rsid w:val="00311DBB"/>
    <w:rPr>
      <w:b/>
      <w:bCs/>
    </w:rPr>
  </w:style>
  <w:style w:type="paragraph" w:customStyle="1" w:styleId="TableentryQuals">
    <w:name w:val="Table entry Quals"/>
    <w:basedOn w:val="Tableentry"/>
    <w:qFormat/>
    <w:rsid w:val="00F70F0B"/>
    <w:rPr>
      <w:sz w:val="20"/>
    </w:rPr>
  </w:style>
  <w:style w:type="table" w:customStyle="1" w:styleId="TableDeloittequals">
    <w:name w:val="Table Deloitte quals"/>
    <w:basedOn w:val="TableDeloitte"/>
    <w:uiPriority w:val="99"/>
    <w:qFormat/>
    <w:rsid w:val="00B373BF"/>
    <w:pPr>
      <w:spacing w:line="200" w:lineRule="exact"/>
    </w:pPr>
    <w:rPr>
      <w:rFonts w:ascii="Arial" w:hAnsi="Arial"/>
      <w:sz w:val="20"/>
    </w:rPr>
    <w:tblPr>
      <w:tblBorders>
        <w:top w:val="single" w:sz="4" w:space="0" w:color="92D400"/>
        <w:left w:val="single" w:sz="4" w:space="0" w:color="92D400"/>
        <w:bottom w:val="none" w:sz="0" w:space="0" w:color="auto"/>
        <w:right w:val="single" w:sz="4" w:space="0" w:color="92D400"/>
        <w:insideH w:val="none" w:sz="0" w:space="0" w:color="auto"/>
        <w:insideV w:val="single" w:sz="4" w:space="0" w:color="92D400"/>
      </w:tblBorders>
    </w:tblPr>
    <w:tcPr>
      <w:shd w:val="clear" w:color="auto" w:fill="FFFFFF"/>
    </w:tcPr>
    <w:tblStylePr w:type="firstRow">
      <w:pPr>
        <w:wordWrap/>
        <w:spacing w:beforeLines="0" w:beforeAutospacing="0" w:afterLines="0" w:afterAutospacing="0"/>
      </w:pPr>
      <w:rPr>
        <w:rFonts w:ascii="Arial" w:hAnsi="Arial"/>
        <w:b w:val="0"/>
        <w:color w:val="auto"/>
        <w:sz w:val="18"/>
      </w:rPr>
      <w:tblPr/>
      <w:tcPr>
        <w:tcBorders>
          <w:top w:val="single" w:sz="4" w:space="0" w:color="92D400"/>
          <w:left w:val="single" w:sz="4" w:space="0" w:color="92D400"/>
          <w:bottom w:val="single" w:sz="4" w:space="0" w:color="92D400"/>
          <w:right w:val="single" w:sz="4" w:space="0" w:color="92D400"/>
          <w:insideH w:val="single" w:sz="4" w:space="0" w:color="92D400"/>
          <w:insideV w:val="single" w:sz="4" w:space="0" w:color="92D400"/>
          <w:tl2br w:val="nil"/>
          <w:tr2bl w:val="nil"/>
        </w:tcBorders>
        <w:shd w:val="clear" w:color="auto" w:fill="FFFFFF"/>
      </w:tcPr>
    </w:tblStylePr>
  </w:style>
  <w:style w:type="paragraph" w:styleId="NormalWeb">
    <w:name w:val="Normal (Web)"/>
    <w:basedOn w:val="Normal"/>
    <w:link w:val="NormalWebChar"/>
    <w:uiPriority w:val="99"/>
    <w:unhideWhenUsed/>
    <w:rsid w:val="005708AB"/>
    <w:pPr>
      <w:spacing w:before="0" w:after="0" w:line="268" w:lineRule="atLeast"/>
    </w:pPr>
    <w:rPr>
      <w:rFonts w:ascii="Times New Roman" w:eastAsia="Times New Roman" w:hAnsi="Times New Roman"/>
      <w:color w:val="auto"/>
      <w:sz w:val="24"/>
      <w:szCs w:val="24"/>
      <w:lang w:val="en-US"/>
    </w:rPr>
  </w:style>
  <w:style w:type="paragraph" w:customStyle="1" w:styleId="Quote1">
    <w:name w:val="Quote 1"/>
    <w:basedOn w:val="Normalheadlines"/>
    <w:rsid w:val="00F76861"/>
    <w:pPr>
      <w:spacing w:line="280" w:lineRule="exact"/>
      <w:ind w:left="85" w:hanging="85"/>
    </w:pPr>
    <w:rPr>
      <w:rFonts w:eastAsia="Times"/>
      <w:b/>
      <w:color w:val="000066"/>
      <w:sz w:val="24"/>
      <w:szCs w:val="20"/>
      <w:lang w:val="en-GB"/>
    </w:rPr>
  </w:style>
  <w:style w:type="paragraph" w:customStyle="1" w:styleId="Quotesub-heading">
    <w:name w:val="Quote sub-heading"/>
    <w:basedOn w:val="Normalheadlines"/>
    <w:rsid w:val="00F76861"/>
    <w:pPr>
      <w:spacing w:before="80" w:line="180" w:lineRule="exact"/>
      <w:ind w:left="85"/>
    </w:pPr>
    <w:rPr>
      <w:rFonts w:eastAsia="Times"/>
      <w:b/>
      <w:color w:val="000066"/>
      <w:sz w:val="14"/>
      <w:szCs w:val="20"/>
      <w:lang w:val="en-GB"/>
    </w:rPr>
  </w:style>
  <w:style w:type="paragraph" w:customStyle="1" w:styleId="Bullet1">
    <w:name w:val="Bullet 1"/>
    <w:aliases w:val="1st Bullet,b"/>
    <w:basedOn w:val="Normal"/>
    <w:link w:val="Bullet1Char"/>
    <w:autoRedefine/>
    <w:qFormat/>
    <w:rsid w:val="00D60F53"/>
    <w:pPr>
      <w:spacing w:before="0" w:after="0" w:line="240" w:lineRule="auto"/>
      <w:jc w:val="center"/>
    </w:pPr>
    <w:rPr>
      <w:rFonts w:eastAsia="Times New Roman" w:cs="Arial"/>
      <w:b/>
      <w:color w:val="FFFFFF" w:themeColor="background1"/>
      <w:sz w:val="24"/>
      <w:szCs w:val="24"/>
    </w:rPr>
  </w:style>
  <w:style w:type="paragraph" w:styleId="BodyTextIndent3">
    <w:name w:val="Body Text Indent 3"/>
    <w:basedOn w:val="Normal"/>
    <w:link w:val="BodyTextIndent3Char"/>
    <w:rsid w:val="00F76861"/>
    <w:pPr>
      <w:spacing w:before="0" w:after="120" w:line="240" w:lineRule="auto"/>
      <w:ind w:left="283"/>
    </w:pPr>
    <w:rPr>
      <w:rFonts w:eastAsia="Times New Roman"/>
      <w:color w:val="auto"/>
      <w:sz w:val="16"/>
      <w:szCs w:val="16"/>
      <w:lang w:val="en-US"/>
    </w:rPr>
  </w:style>
  <w:style w:type="character" w:customStyle="1" w:styleId="BodyTextIndent3Char">
    <w:name w:val="Body Text Indent 3 Char"/>
    <w:basedOn w:val="DefaultParagraphFont"/>
    <w:link w:val="BodyTextIndent3"/>
    <w:rsid w:val="00F76861"/>
    <w:rPr>
      <w:rFonts w:ascii="Arial" w:eastAsia="Times New Roman" w:hAnsi="Arial"/>
      <w:sz w:val="16"/>
      <w:szCs w:val="16"/>
    </w:rPr>
  </w:style>
  <w:style w:type="paragraph" w:styleId="Signature">
    <w:name w:val="Signature"/>
    <w:basedOn w:val="Normal"/>
    <w:next w:val="Quote1"/>
    <w:link w:val="SignatureChar"/>
    <w:rsid w:val="00F76861"/>
    <w:pPr>
      <w:spacing w:before="0" w:line="240" w:lineRule="auto"/>
    </w:pPr>
    <w:rPr>
      <w:rFonts w:eastAsia="Times New Roman"/>
      <w:color w:val="auto"/>
      <w:sz w:val="19"/>
      <w:lang w:val="en-US"/>
    </w:rPr>
  </w:style>
  <w:style w:type="character" w:customStyle="1" w:styleId="SignatureChar">
    <w:name w:val="Signature Char"/>
    <w:basedOn w:val="DefaultParagraphFont"/>
    <w:link w:val="Signature"/>
    <w:rsid w:val="00F76861"/>
    <w:rPr>
      <w:rFonts w:ascii="Arial" w:eastAsia="Times New Roman" w:hAnsi="Arial"/>
      <w:sz w:val="19"/>
    </w:rPr>
  </w:style>
  <w:style w:type="paragraph" w:customStyle="1" w:styleId="font6">
    <w:name w:val="font6"/>
    <w:basedOn w:val="Normal"/>
    <w:rsid w:val="00F76861"/>
    <w:pPr>
      <w:spacing w:before="100" w:beforeAutospacing="1" w:after="100" w:afterAutospacing="1" w:line="240" w:lineRule="auto"/>
    </w:pPr>
    <w:rPr>
      <w:rFonts w:eastAsia="Times New Roman"/>
      <w:b/>
      <w:bCs/>
      <w:color w:val="auto"/>
      <w:sz w:val="22"/>
      <w:szCs w:val="22"/>
      <w:lang w:val="en-US"/>
    </w:rPr>
  </w:style>
  <w:style w:type="paragraph" w:customStyle="1" w:styleId="Address">
    <w:name w:val="Address"/>
    <w:basedOn w:val="Normal"/>
    <w:rsid w:val="00F76861"/>
    <w:pPr>
      <w:keepLines/>
      <w:spacing w:before="0" w:after="0" w:line="240" w:lineRule="auto"/>
      <w:jc w:val="both"/>
    </w:pPr>
    <w:rPr>
      <w:rFonts w:eastAsia="Times New Roman"/>
      <w:color w:val="auto"/>
      <w:sz w:val="19"/>
    </w:rPr>
  </w:style>
  <w:style w:type="paragraph" w:styleId="ListParagraph">
    <w:name w:val="List Paragraph"/>
    <w:aliases w:val="Citation List,Resume Title,1st level - Bullet List Paragraph,List Paragraph1,Lettre d'introduction,Paragrafo elenco,List Paragraph_Table bullets,C-Change,heading 4,Riana Table Bullets 1,Ha,Graphic,Body,List Paragraph Char Char,numbered"/>
    <w:basedOn w:val="Normal"/>
    <w:link w:val="ListParagraphChar"/>
    <w:uiPriority w:val="34"/>
    <w:qFormat/>
    <w:rsid w:val="00F76861"/>
    <w:pPr>
      <w:spacing w:before="0" w:after="0" w:line="240" w:lineRule="auto"/>
      <w:ind w:left="720"/>
    </w:pPr>
    <w:rPr>
      <w:rFonts w:eastAsia="Times New Roman"/>
      <w:color w:val="auto"/>
      <w:sz w:val="19"/>
      <w:szCs w:val="24"/>
      <w:lang w:val="en-US"/>
    </w:rPr>
  </w:style>
  <w:style w:type="paragraph" w:customStyle="1" w:styleId="Quotecaption">
    <w:name w:val="•Quote caption"/>
    <w:basedOn w:val="Quotesub-heading"/>
    <w:rsid w:val="00F76861"/>
    <w:pPr>
      <w:spacing w:before="0"/>
    </w:pPr>
    <w:rPr>
      <w:b w:val="0"/>
    </w:rPr>
  </w:style>
  <w:style w:type="paragraph" w:customStyle="1" w:styleId="DTHeading1Left0cmFirstline0cm1">
    <w:name w:val="DT Heading 1 + Left:  0 cm First line:  0 cm1"/>
    <w:basedOn w:val="Normalheadlines"/>
    <w:next w:val="Normal"/>
    <w:rsid w:val="00F76861"/>
    <w:pPr>
      <w:keepNext/>
      <w:pageBreakBefore/>
      <w:spacing w:after="360"/>
    </w:pPr>
    <w:rPr>
      <w:bCs/>
      <w:color w:val="000066"/>
      <w:sz w:val="48"/>
      <w:szCs w:val="44"/>
      <w:lang w:val="en-GB" w:eastAsia="en-GB"/>
    </w:rPr>
  </w:style>
  <w:style w:type="paragraph" w:customStyle="1" w:styleId="DTHeading2">
    <w:name w:val="DT Heading 2"/>
    <w:basedOn w:val="Normalheadlines"/>
    <w:next w:val="Normal"/>
    <w:rsid w:val="00F76861"/>
    <w:pPr>
      <w:keepNext/>
      <w:spacing w:before="240" w:after="240"/>
    </w:pPr>
    <w:rPr>
      <w:rFonts w:ascii="Times New Roman Bold" w:hAnsi="Times New Roman Bold"/>
      <w:b/>
      <w:bCs/>
      <w:color w:val="000066"/>
      <w:sz w:val="28"/>
      <w:szCs w:val="20"/>
      <w:lang w:val="en-GB" w:eastAsia="en-GB"/>
    </w:rPr>
  </w:style>
  <w:style w:type="paragraph" w:customStyle="1" w:styleId="DTheading3">
    <w:name w:val="DT heading 3"/>
    <w:basedOn w:val="Heading3"/>
    <w:next w:val="Normal"/>
    <w:rsid w:val="00F76861"/>
    <w:pPr>
      <w:numPr>
        <w:ilvl w:val="0"/>
        <w:numId w:val="0"/>
      </w:numPr>
      <w:spacing w:before="0" w:after="0" w:line="240" w:lineRule="auto"/>
      <w:jc w:val="both"/>
    </w:pPr>
    <w:rPr>
      <w:rFonts w:eastAsia="Times New Roman"/>
      <w:bCs w:val="0"/>
      <w:iCs w:val="0"/>
      <w:color w:val="000066"/>
      <w:kern w:val="0"/>
      <w:szCs w:val="20"/>
      <w:lang w:val="en-GB"/>
    </w:rPr>
  </w:style>
  <w:style w:type="paragraph" w:customStyle="1" w:styleId="sidepanelheading">
    <w:name w:val="side panel heading"/>
    <w:basedOn w:val="Normal"/>
    <w:rsid w:val="00F76861"/>
    <w:pPr>
      <w:spacing w:before="40" w:after="0" w:line="200" w:lineRule="exact"/>
      <w:ind w:left="85"/>
    </w:pPr>
    <w:rPr>
      <w:b/>
      <w:noProof/>
      <w:color w:val="FFFFFF"/>
      <w:sz w:val="16"/>
    </w:rPr>
  </w:style>
  <w:style w:type="paragraph" w:customStyle="1" w:styleId="sidepaneltext">
    <w:name w:val="side panel text"/>
    <w:basedOn w:val="Normalheadlines"/>
    <w:rsid w:val="00F76861"/>
    <w:pPr>
      <w:spacing w:before="40" w:line="200" w:lineRule="exact"/>
      <w:ind w:left="85"/>
    </w:pPr>
    <w:rPr>
      <w:rFonts w:ascii="Arial" w:eastAsia="Times" w:hAnsi="Arial"/>
      <w:noProof/>
      <w:color w:val="FFFFFF"/>
      <w:sz w:val="16"/>
      <w:szCs w:val="20"/>
      <w:lang w:val="en-GB"/>
    </w:rPr>
  </w:style>
  <w:style w:type="paragraph" w:customStyle="1" w:styleId="BoldLightBlue">
    <w:name w:val="Bold Light Blue"/>
    <w:basedOn w:val="Normalheadlines"/>
    <w:next w:val="Normal"/>
    <w:link w:val="BoldLightBlueChar"/>
    <w:rsid w:val="00F76861"/>
    <w:pPr>
      <w:spacing w:before="60"/>
    </w:pPr>
    <w:rPr>
      <w:b/>
      <w:bCs/>
      <w:color w:val="6666FF"/>
      <w:lang w:val="en-GB"/>
    </w:rPr>
  </w:style>
  <w:style w:type="paragraph" w:customStyle="1" w:styleId="Introduction">
    <w:name w:val="Introduction"/>
    <w:basedOn w:val="Normalheadlines"/>
    <w:next w:val="Normal"/>
    <w:link w:val="IntroductionChar"/>
    <w:rsid w:val="00F76861"/>
    <w:pPr>
      <w:widowControl w:val="0"/>
      <w:autoSpaceDE w:val="0"/>
      <w:autoSpaceDN w:val="0"/>
      <w:adjustRightInd w:val="0"/>
    </w:pPr>
    <w:rPr>
      <w:color w:val="996633"/>
      <w:sz w:val="28"/>
      <w:szCs w:val="22"/>
      <w:lang w:val="en-GB"/>
    </w:rPr>
  </w:style>
  <w:style w:type="character" w:customStyle="1" w:styleId="BoldLightBlueChar">
    <w:name w:val="Bold Light Blue Char"/>
    <w:basedOn w:val="DefaultParagraphFont"/>
    <w:link w:val="BoldLightBlue"/>
    <w:rsid w:val="00F76861"/>
    <w:rPr>
      <w:rFonts w:ascii="Times New Roman" w:eastAsia="Times New Roman" w:hAnsi="Times New Roman"/>
      <w:b/>
      <w:bCs/>
      <w:color w:val="6666FF"/>
      <w:sz w:val="22"/>
      <w:szCs w:val="24"/>
      <w:lang w:val="en-GB"/>
    </w:rPr>
  </w:style>
  <w:style w:type="paragraph" w:styleId="BodyText">
    <w:name w:val="Body Text"/>
    <w:aliases w:val="heading3,Body Text - Level 2"/>
    <w:basedOn w:val="Normal"/>
    <w:link w:val="BodyTextChar"/>
    <w:uiPriority w:val="99"/>
    <w:rsid w:val="00F76861"/>
    <w:pPr>
      <w:spacing w:before="0" w:after="120" w:line="240" w:lineRule="auto"/>
    </w:pPr>
    <w:rPr>
      <w:rFonts w:eastAsia="Times New Roman"/>
      <w:color w:val="auto"/>
      <w:sz w:val="19"/>
      <w:szCs w:val="24"/>
      <w:lang w:val="en-US"/>
    </w:rPr>
  </w:style>
  <w:style w:type="character" w:customStyle="1" w:styleId="BodyTextChar">
    <w:name w:val="Body Text Char"/>
    <w:aliases w:val="heading3 Char,Body Text - Level 2 Char"/>
    <w:basedOn w:val="DefaultParagraphFont"/>
    <w:link w:val="BodyText"/>
    <w:uiPriority w:val="99"/>
    <w:rsid w:val="00F76861"/>
    <w:rPr>
      <w:rFonts w:ascii="Arial" w:eastAsia="Times New Roman" w:hAnsi="Arial"/>
      <w:sz w:val="19"/>
      <w:szCs w:val="24"/>
    </w:rPr>
  </w:style>
  <w:style w:type="paragraph" w:customStyle="1" w:styleId="Normalheadlines">
    <w:name w:val="Normal_headlines"/>
    <w:basedOn w:val="Normal"/>
    <w:link w:val="NormalheadlinesChar"/>
    <w:rsid w:val="00F76861"/>
    <w:pPr>
      <w:spacing w:before="0" w:after="0" w:line="240" w:lineRule="auto"/>
    </w:pPr>
    <w:rPr>
      <w:rFonts w:ascii="Times New Roman" w:eastAsia="Times New Roman" w:hAnsi="Times New Roman"/>
      <w:color w:val="auto"/>
      <w:sz w:val="22"/>
      <w:szCs w:val="24"/>
      <w:lang w:val="en-US"/>
    </w:rPr>
  </w:style>
  <w:style w:type="paragraph" w:customStyle="1" w:styleId="StyleStyle1JustifiedLeft0cmAfter18pt">
    <w:name w:val="Style Style 1 + Justified Left:  0 cm After:  18 pt"/>
    <w:basedOn w:val="Normal"/>
    <w:rsid w:val="00F76861"/>
    <w:pPr>
      <w:pageBreakBefore/>
      <w:spacing w:before="0" w:after="360" w:line="240" w:lineRule="auto"/>
    </w:pPr>
    <w:rPr>
      <w:rFonts w:ascii="Times New Roman" w:eastAsia="Times New Roman" w:hAnsi="Times New Roman"/>
      <w:color w:val="000066"/>
      <w:sz w:val="48"/>
      <w:lang w:val="en-US"/>
    </w:rPr>
  </w:style>
  <w:style w:type="paragraph" w:customStyle="1" w:styleId="Char2">
    <w:name w:val="Char2"/>
    <w:basedOn w:val="Normal"/>
    <w:rsid w:val="00F76861"/>
    <w:pPr>
      <w:spacing w:before="0" w:after="160" w:line="240" w:lineRule="exact"/>
    </w:pPr>
    <w:rPr>
      <w:rFonts w:eastAsia="Times New Roman"/>
      <w:color w:val="auto"/>
      <w:sz w:val="22"/>
      <w:szCs w:val="24"/>
      <w:lang w:val="en-ZA"/>
    </w:rPr>
  </w:style>
  <w:style w:type="paragraph" w:styleId="TOC4">
    <w:name w:val="toc 4"/>
    <w:basedOn w:val="Normal"/>
    <w:next w:val="Normal"/>
    <w:autoRedefine/>
    <w:uiPriority w:val="39"/>
    <w:rsid w:val="001B1861"/>
    <w:pPr>
      <w:spacing w:before="0" w:after="0"/>
      <w:ind w:left="600"/>
    </w:pPr>
    <w:rPr>
      <w:sz w:val="24"/>
    </w:rPr>
  </w:style>
  <w:style w:type="paragraph" w:styleId="TOC5">
    <w:name w:val="toc 5"/>
    <w:basedOn w:val="Normal"/>
    <w:next w:val="Normal"/>
    <w:autoRedefine/>
    <w:uiPriority w:val="39"/>
    <w:rsid w:val="001B1861"/>
    <w:pPr>
      <w:spacing w:before="0" w:after="0"/>
      <w:ind w:left="800"/>
    </w:pPr>
    <w:rPr>
      <w:sz w:val="24"/>
    </w:rPr>
  </w:style>
  <w:style w:type="paragraph" w:styleId="TOC6">
    <w:name w:val="toc 6"/>
    <w:basedOn w:val="Normal"/>
    <w:next w:val="Normal"/>
    <w:autoRedefine/>
    <w:uiPriority w:val="39"/>
    <w:rsid w:val="001B1861"/>
    <w:pPr>
      <w:spacing w:before="0" w:after="0"/>
      <w:ind w:left="1000"/>
    </w:pPr>
    <w:rPr>
      <w:sz w:val="24"/>
    </w:rPr>
  </w:style>
  <w:style w:type="paragraph" w:styleId="TOC7">
    <w:name w:val="toc 7"/>
    <w:basedOn w:val="Normal"/>
    <w:next w:val="Normal"/>
    <w:autoRedefine/>
    <w:uiPriority w:val="39"/>
    <w:rsid w:val="001B1861"/>
    <w:pPr>
      <w:spacing w:before="0" w:after="0"/>
      <w:ind w:left="1200"/>
    </w:pPr>
    <w:rPr>
      <w:sz w:val="24"/>
    </w:rPr>
  </w:style>
  <w:style w:type="paragraph" w:styleId="TOC8">
    <w:name w:val="toc 8"/>
    <w:basedOn w:val="Normal"/>
    <w:next w:val="Normal"/>
    <w:autoRedefine/>
    <w:uiPriority w:val="39"/>
    <w:rsid w:val="001B1861"/>
    <w:pPr>
      <w:spacing w:before="0" w:after="0"/>
      <w:ind w:left="1400"/>
    </w:pPr>
    <w:rPr>
      <w:sz w:val="24"/>
    </w:rPr>
  </w:style>
  <w:style w:type="paragraph" w:styleId="TOC9">
    <w:name w:val="toc 9"/>
    <w:basedOn w:val="Normal"/>
    <w:next w:val="Normal"/>
    <w:autoRedefine/>
    <w:uiPriority w:val="39"/>
    <w:rsid w:val="001B1861"/>
    <w:pPr>
      <w:spacing w:before="0" w:after="0"/>
      <w:ind w:left="1600"/>
    </w:pPr>
    <w:rPr>
      <w:sz w:val="24"/>
    </w:rPr>
  </w:style>
  <w:style w:type="paragraph" w:customStyle="1" w:styleId="DefaultParagraphFont1CharCharCharCharChar">
    <w:name w:val="Default Paragraph Font1 Char Char Char Char Char"/>
    <w:aliases w:val="Char Char Char Char Char Char Char Char Char Char Char Char Char Char Char Char Char"/>
    <w:basedOn w:val="Normal"/>
    <w:rsid w:val="00F76861"/>
    <w:pPr>
      <w:spacing w:before="0" w:after="160" w:line="240" w:lineRule="auto"/>
    </w:pPr>
    <w:rPr>
      <w:rFonts w:eastAsia="Times New Roman"/>
      <w:color w:val="auto"/>
      <w:sz w:val="22"/>
      <w:szCs w:val="24"/>
      <w:lang w:val="en-ZA"/>
    </w:rPr>
  </w:style>
  <w:style w:type="paragraph" w:styleId="BodyText3">
    <w:name w:val="Body Text 3"/>
    <w:basedOn w:val="Normal"/>
    <w:link w:val="BodyText3Char"/>
    <w:rsid w:val="00F76861"/>
    <w:pPr>
      <w:spacing w:before="0" w:after="120" w:line="240" w:lineRule="auto"/>
    </w:pPr>
    <w:rPr>
      <w:rFonts w:ascii="Times New Roman" w:eastAsia="Times New Roman" w:hAnsi="Times New Roman"/>
      <w:color w:val="auto"/>
      <w:sz w:val="16"/>
      <w:szCs w:val="16"/>
    </w:rPr>
  </w:style>
  <w:style w:type="character" w:customStyle="1" w:styleId="BodyText3Char">
    <w:name w:val="Body Text 3 Char"/>
    <w:basedOn w:val="DefaultParagraphFont"/>
    <w:link w:val="BodyText3"/>
    <w:rsid w:val="00F76861"/>
    <w:rPr>
      <w:rFonts w:ascii="Times New Roman" w:eastAsia="Times New Roman" w:hAnsi="Times New Roman"/>
      <w:sz w:val="16"/>
      <w:szCs w:val="16"/>
      <w:lang w:val="en-GB"/>
    </w:rPr>
  </w:style>
  <w:style w:type="character" w:customStyle="1" w:styleId="NormalheadlinesChar">
    <w:name w:val="Normal_headlines Char"/>
    <w:basedOn w:val="DefaultParagraphFont"/>
    <w:link w:val="Normalheadlines"/>
    <w:rsid w:val="00F76861"/>
    <w:rPr>
      <w:rFonts w:ascii="Times New Roman" w:eastAsia="Times New Roman" w:hAnsi="Times New Roman"/>
      <w:sz w:val="22"/>
      <w:szCs w:val="24"/>
    </w:rPr>
  </w:style>
  <w:style w:type="character" w:customStyle="1" w:styleId="IntroductionChar">
    <w:name w:val="Introduction Char"/>
    <w:basedOn w:val="NormalheadlinesChar"/>
    <w:link w:val="Introduction"/>
    <w:rsid w:val="00F76861"/>
    <w:rPr>
      <w:rFonts w:ascii="Times New Roman" w:eastAsia="Times New Roman" w:hAnsi="Times New Roman"/>
      <w:color w:val="996633"/>
      <w:sz w:val="28"/>
      <w:szCs w:val="22"/>
      <w:lang w:val="en-GB"/>
    </w:rPr>
  </w:style>
  <w:style w:type="paragraph" w:styleId="BodyTextIndent2">
    <w:name w:val="Body Text Indent 2"/>
    <w:basedOn w:val="Normal"/>
    <w:link w:val="BodyTextIndent2Char"/>
    <w:semiHidden/>
    <w:unhideWhenUsed/>
    <w:rsid w:val="00F76861"/>
    <w:pPr>
      <w:spacing w:before="0" w:after="120" w:line="480" w:lineRule="auto"/>
      <w:ind w:left="360"/>
    </w:pPr>
    <w:rPr>
      <w:rFonts w:eastAsia="Times New Roman"/>
      <w:color w:val="auto"/>
      <w:sz w:val="19"/>
      <w:szCs w:val="24"/>
      <w:lang w:val="en-US"/>
    </w:rPr>
  </w:style>
  <w:style w:type="character" w:customStyle="1" w:styleId="BodyTextIndent2Char">
    <w:name w:val="Body Text Indent 2 Char"/>
    <w:basedOn w:val="DefaultParagraphFont"/>
    <w:link w:val="BodyTextIndent2"/>
    <w:semiHidden/>
    <w:rsid w:val="00F76861"/>
    <w:rPr>
      <w:rFonts w:ascii="Arial" w:eastAsia="Times New Roman" w:hAnsi="Arial"/>
      <w:sz w:val="19"/>
      <w:szCs w:val="24"/>
    </w:rPr>
  </w:style>
  <w:style w:type="paragraph" w:customStyle="1" w:styleId="DTHeading2Left0cmFirstline0cmLeft0">
    <w:name w:val="DT Heading 2 + Left:  0 cm First line:  0 cm + Left:  0..."/>
    <w:basedOn w:val="Normal"/>
    <w:rsid w:val="00F76861"/>
    <w:pPr>
      <w:keepNext/>
      <w:spacing w:before="240" w:line="240" w:lineRule="auto"/>
    </w:pPr>
    <w:rPr>
      <w:rFonts w:ascii="Times New Roman Bold" w:eastAsia="Times New Roman" w:hAnsi="Times New Roman Bold"/>
      <w:b/>
      <w:bCs/>
      <w:color w:val="000066"/>
      <w:sz w:val="28"/>
      <w:lang w:eastAsia="en-GB"/>
    </w:rPr>
  </w:style>
  <w:style w:type="paragraph" w:customStyle="1" w:styleId="StyleListBulletBefore0pt">
    <w:name w:val="Style List Bullet + Before:  0 pt"/>
    <w:basedOn w:val="ListBullet"/>
    <w:rsid w:val="00F76861"/>
    <w:pPr>
      <w:tabs>
        <w:tab w:val="clear" w:pos="284"/>
        <w:tab w:val="left" w:pos="357"/>
        <w:tab w:val="num" w:pos="445"/>
      </w:tabs>
      <w:spacing w:before="0" w:after="0" w:line="240" w:lineRule="auto"/>
      <w:ind w:left="357" w:hanging="360"/>
    </w:pPr>
    <w:rPr>
      <w:rFonts w:ascii="Times New Roman" w:eastAsia="Times New Roman" w:hAnsi="Times New Roman"/>
      <w:color w:val="auto"/>
      <w:sz w:val="22"/>
      <w:lang w:val="en-US"/>
    </w:rPr>
  </w:style>
  <w:style w:type="paragraph" w:customStyle="1" w:styleId="Name">
    <w:name w:val="Name"/>
    <w:basedOn w:val="Normal"/>
    <w:rsid w:val="00F76861"/>
    <w:pPr>
      <w:spacing w:before="0" w:after="0"/>
      <w:ind w:right="-454"/>
    </w:pPr>
    <w:rPr>
      <w:b/>
      <w:color w:val="000066"/>
      <w:sz w:val="19"/>
    </w:rPr>
  </w:style>
  <w:style w:type="paragraph" w:customStyle="1" w:styleId="DeloitteBody">
    <w:name w:val="Deloitte Body"/>
    <w:next w:val="Normal"/>
    <w:link w:val="DeloitteBodyChar1"/>
    <w:qFormat/>
    <w:rsid w:val="00F76861"/>
    <w:pPr>
      <w:suppressAutoHyphens/>
      <w:spacing w:after="120"/>
    </w:pPr>
    <w:rPr>
      <w:rFonts w:ascii="Verdana" w:hAnsi="Verdana"/>
    </w:rPr>
  </w:style>
  <w:style w:type="character" w:customStyle="1" w:styleId="DeloitteBodyChar1">
    <w:name w:val="Deloitte Body Char1"/>
    <w:basedOn w:val="DefaultParagraphFont"/>
    <w:link w:val="DeloitteBody"/>
    <w:rsid w:val="00F76861"/>
    <w:rPr>
      <w:rFonts w:ascii="Verdana" w:hAnsi="Verdana"/>
    </w:rPr>
  </w:style>
  <w:style w:type="table" w:styleId="TableGrid8">
    <w:name w:val="Table Grid 8"/>
    <w:basedOn w:val="TableNormal"/>
    <w:rsid w:val="00F76861"/>
    <w:pPr>
      <w:widowControl w:val="0"/>
    </w:pPr>
    <w:rPr>
      <w:rFonts w:ascii="Times New Roman" w:eastAsia="Times New Roman" w:hAnsi="Times New Roman"/>
      <w:color w:val="000066"/>
      <w:sz w:val="22"/>
    </w:rPr>
    <w:tblPr>
      <w:tblBorders>
        <w:top w:val="single" w:sz="4" w:space="0" w:color="000066"/>
        <w:left w:val="single" w:sz="4" w:space="0" w:color="000066"/>
        <w:bottom w:val="single" w:sz="4" w:space="0" w:color="000066"/>
        <w:right w:val="single" w:sz="4" w:space="0" w:color="000066"/>
        <w:insideH w:val="single" w:sz="4" w:space="0" w:color="000066"/>
        <w:insideV w:val="single" w:sz="4" w:space="0" w:color="000066"/>
      </w:tblBorders>
      <w:tblCellMar>
        <w:top w:w="43" w:type="dxa"/>
        <w:left w:w="115" w:type="dxa"/>
        <w:bottom w:w="43" w:type="dxa"/>
        <w:right w:w="115" w:type="dxa"/>
      </w:tblCellMar>
    </w:tblPr>
    <w:trPr>
      <w:cantSplit/>
    </w:trPr>
    <w:tcPr>
      <w:shd w:val="clear" w:color="auto" w:fill="E5E5CC"/>
    </w:tcPr>
    <w:tblStylePr w:type="firstRow">
      <w:rPr>
        <w:b/>
        <w:bCs/>
        <w:color w:val="FFFFFF"/>
      </w:rPr>
      <w:tblPr/>
      <w:tcPr>
        <w:tcBorders>
          <w:insideH w:val="single" w:sz="4" w:space="0" w:color="FFFFFF"/>
          <w:insideV w:val="single" w:sz="4" w:space="0" w:color="FFFFFF"/>
        </w:tcBorders>
        <w:shd w:val="clear" w:color="auto" w:fill="000066"/>
      </w:tcPr>
    </w:tblStylePr>
    <w:tblStylePr w:type="lastRow">
      <w:rPr>
        <w:b w:val="0"/>
        <w:bCs/>
        <w:color w:val="000066"/>
      </w:rPr>
      <w:tblPr/>
      <w:tcPr>
        <w:tcBorders>
          <w:tl2br w:val="none" w:sz="0" w:space="0" w:color="auto"/>
          <w:tr2bl w:val="none" w:sz="0" w:space="0" w:color="auto"/>
        </w:tcBorders>
      </w:tcPr>
    </w:tblStylePr>
    <w:tblStylePr w:type="lastCol">
      <w:rPr>
        <w:b w:val="0"/>
        <w:bCs/>
        <w:color w:val="000066"/>
      </w:rPr>
      <w:tblPr/>
      <w:tcPr>
        <w:tcBorders>
          <w:tl2br w:val="none" w:sz="0" w:space="0" w:color="auto"/>
          <w:tr2bl w:val="none" w:sz="0" w:space="0" w:color="auto"/>
        </w:tcBorders>
      </w:tcPr>
    </w:tblStylePr>
  </w:style>
  <w:style w:type="paragraph" w:customStyle="1" w:styleId="CokeBody">
    <w:name w:val="Coke Body"/>
    <w:link w:val="CokeBodyCharChar"/>
    <w:semiHidden/>
    <w:rsid w:val="00F76861"/>
    <w:pPr>
      <w:suppressAutoHyphens/>
      <w:spacing w:before="160" w:after="160"/>
      <w:ind w:left="144"/>
    </w:pPr>
    <w:rPr>
      <w:rFonts w:ascii="Verdana" w:hAnsi="Verdana"/>
      <w:color w:val="000000"/>
    </w:rPr>
  </w:style>
  <w:style w:type="character" w:customStyle="1" w:styleId="CokeBodyCharChar">
    <w:name w:val="Coke Body Char Char"/>
    <w:basedOn w:val="DefaultParagraphFont"/>
    <w:link w:val="CokeBody"/>
    <w:semiHidden/>
    <w:rsid w:val="00F76861"/>
    <w:rPr>
      <w:rFonts w:ascii="Verdana" w:hAnsi="Verdana"/>
      <w:color w:val="000000"/>
    </w:rPr>
  </w:style>
  <w:style w:type="paragraph" w:customStyle="1" w:styleId="DeloitteSection">
    <w:name w:val="Deloitte Section"/>
    <w:semiHidden/>
    <w:rsid w:val="00F76861"/>
    <w:pPr>
      <w:spacing w:after="960"/>
    </w:pPr>
    <w:rPr>
      <w:rFonts w:ascii="Times New Roman" w:hAnsi="Times New Roman"/>
      <w:color w:val="000080"/>
      <w:sz w:val="72"/>
    </w:rPr>
  </w:style>
  <w:style w:type="paragraph" w:customStyle="1" w:styleId="CharChar1CharCharCharCharCharCharCharCharCharCharChar">
    <w:name w:val="Char Char1 Char Char Char Char Char Char Char Char Char Char Char"/>
    <w:basedOn w:val="Normal"/>
    <w:rsid w:val="00F76861"/>
    <w:pPr>
      <w:spacing w:before="0" w:after="160" w:line="240" w:lineRule="exact"/>
    </w:pPr>
    <w:rPr>
      <w:rFonts w:eastAsia="Times New Roman"/>
      <w:color w:val="auto"/>
      <w:sz w:val="22"/>
      <w:szCs w:val="24"/>
      <w:lang w:val="en-ZA"/>
    </w:rPr>
  </w:style>
  <w:style w:type="character" w:styleId="CommentReference">
    <w:name w:val="annotation reference"/>
    <w:basedOn w:val="DefaultParagraphFont"/>
    <w:rsid w:val="00F76861"/>
    <w:rPr>
      <w:sz w:val="16"/>
      <w:szCs w:val="16"/>
    </w:rPr>
  </w:style>
  <w:style w:type="paragraph" w:styleId="CommentText">
    <w:name w:val="annotation text"/>
    <w:basedOn w:val="Normal"/>
    <w:link w:val="CommentTextChar"/>
    <w:rsid w:val="00F76861"/>
    <w:pPr>
      <w:spacing w:before="0" w:after="0" w:line="240" w:lineRule="auto"/>
    </w:pPr>
    <w:rPr>
      <w:rFonts w:eastAsia="Times New Roman"/>
      <w:color w:val="auto"/>
      <w:lang w:val="en-US"/>
    </w:rPr>
  </w:style>
  <w:style w:type="character" w:customStyle="1" w:styleId="CommentTextChar">
    <w:name w:val="Comment Text Char"/>
    <w:basedOn w:val="DefaultParagraphFont"/>
    <w:link w:val="CommentText"/>
    <w:rsid w:val="00F76861"/>
    <w:rPr>
      <w:rFonts w:ascii="Arial" w:eastAsia="Times New Roman" w:hAnsi="Arial"/>
    </w:rPr>
  </w:style>
  <w:style w:type="paragraph" w:styleId="CommentSubject">
    <w:name w:val="annotation subject"/>
    <w:basedOn w:val="CommentText"/>
    <w:next w:val="CommentText"/>
    <w:link w:val="CommentSubjectChar"/>
    <w:rsid w:val="00F76861"/>
    <w:rPr>
      <w:b/>
      <w:bCs/>
    </w:rPr>
  </w:style>
  <w:style w:type="character" w:customStyle="1" w:styleId="CommentSubjectChar">
    <w:name w:val="Comment Subject Char"/>
    <w:basedOn w:val="CommentTextChar"/>
    <w:link w:val="CommentSubject"/>
    <w:rsid w:val="00F76861"/>
    <w:rPr>
      <w:rFonts w:ascii="Arial" w:eastAsia="Times New Roman" w:hAnsi="Arial"/>
      <w:b/>
      <w:bCs/>
    </w:rPr>
  </w:style>
  <w:style w:type="paragraph" w:customStyle="1" w:styleId="CharCharCharChar">
    <w:name w:val="Char Char Char Char"/>
    <w:basedOn w:val="Normal"/>
    <w:semiHidden/>
    <w:rsid w:val="00F76861"/>
    <w:pPr>
      <w:spacing w:before="0" w:after="160" w:line="240" w:lineRule="exact"/>
    </w:pPr>
    <w:rPr>
      <w:rFonts w:eastAsia="Times New Roman"/>
      <w:color w:val="auto"/>
      <w:sz w:val="22"/>
      <w:szCs w:val="24"/>
      <w:lang w:val="en-ZA"/>
    </w:rPr>
  </w:style>
  <w:style w:type="paragraph" w:styleId="Closing">
    <w:name w:val="Closing"/>
    <w:basedOn w:val="BodyText"/>
    <w:next w:val="Signature"/>
    <w:link w:val="ClosingChar"/>
    <w:rsid w:val="00F76861"/>
    <w:pPr>
      <w:spacing w:after="860" w:line="240" w:lineRule="atLeast"/>
    </w:pPr>
    <w:rPr>
      <w:rFonts w:ascii="Times New Roman" w:hAnsi="Times New Roman"/>
      <w:sz w:val="22"/>
      <w:szCs w:val="20"/>
    </w:rPr>
  </w:style>
  <w:style w:type="character" w:customStyle="1" w:styleId="ClosingChar">
    <w:name w:val="Closing Char"/>
    <w:basedOn w:val="DefaultParagraphFont"/>
    <w:link w:val="Closing"/>
    <w:rsid w:val="00F76861"/>
    <w:rPr>
      <w:rFonts w:ascii="Times New Roman" w:eastAsia="Times New Roman" w:hAnsi="Times New Roman"/>
      <w:sz w:val="22"/>
    </w:rPr>
  </w:style>
  <w:style w:type="paragraph" w:styleId="Salutation">
    <w:name w:val="Salutation"/>
    <w:basedOn w:val="Normal"/>
    <w:link w:val="SalutationChar"/>
    <w:rsid w:val="00F76861"/>
    <w:pPr>
      <w:spacing w:before="240" w:line="269" w:lineRule="auto"/>
    </w:pPr>
    <w:rPr>
      <w:rFonts w:ascii="Times New Roman" w:eastAsia="Times New Roman" w:hAnsi="Times New Roman"/>
      <w:color w:val="auto"/>
      <w:sz w:val="22"/>
      <w:lang w:val="en-US"/>
    </w:rPr>
  </w:style>
  <w:style w:type="character" w:customStyle="1" w:styleId="SalutationChar">
    <w:name w:val="Salutation Char"/>
    <w:basedOn w:val="DefaultParagraphFont"/>
    <w:link w:val="Salutation"/>
    <w:rsid w:val="00F76861"/>
    <w:rPr>
      <w:rFonts w:ascii="Times New Roman" w:eastAsia="Times New Roman" w:hAnsi="Times New Roman"/>
      <w:sz w:val="22"/>
    </w:rPr>
  </w:style>
  <w:style w:type="paragraph" w:customStyle="1" w:styleId="DeloitteLetterBody">
    <w:name w:val="Deloitte Letter Body"/>
    <w:rsid w:val="00F76861"/>
    <w:pPr>
      <w:keepLines/>
      <w:suppressAutoHyphens/>
    </w:pPr>
    <w:rPr>
      <w:rFonts w:ascii="Times New Roman" w:hAnsi="Times New Roman"/>
      <w:sz w:val="22"/>
    </w:rPr>
  </w:style>
  <w:style w:type="paragraph" w:customStyle="1" w:styleId="subheading">
    <w:name w:val="subheading"/>
    <w:basedOn w:val="BodyText"/>
    <w:autoRedefine/>
    <w:semiHidden/>
    <w:rsid w:val="00F76861"/>
    <w:pPr>
      <w:numPr>
        <w:ilvl w:val="12"/>
      </w:numPr>
      <w:spacing w:after="0"/>
      <w:jc w:val="both"/>
    </w:pPr>
    <w:rPr>
      <w:rFonts w:ascii="Times New Roman" w:hAnsi="Times New Roman"/>
      <w:color w:val="000000"/>
      <w:sz w:val="24"/>
      <w:szCs w:val="20"/>
      <w:lang w:val="en-GB"/>
    </w:rPr>
  </w:style>
  <w:style w:type="paragraph" w:styleId="EnvelopeAddress">
    <w:name w:val="envelope address"/>
    <w:basedOn w:val="Normal"/>
    <w:semiHidden/>
    <w:rsid w:val="00F76861"/>
    <w:pPr>
      <w:framePr w:w="7920" w:h="1980" w:hRule="exact" w:hSpace="180" w:wrap="auto" w:hAnchor="page" w:xAlign="center" w:yAlign="bottom"/>
      <w:spacing w:before="0" w:after="0" w:line="240" w:lineRule="auto"/>
      <w:ind w:left="2880"/>
    </w:pPr>
    <w:rPr>
      <w:rFonts w:ascii="Stone Serif" w:eastAsia="Times New Roman" w:hAnsi="Stone Serif"/>
      <w:color w:val="auto"/>
      <w:sz w:val="21"/>
      <w:szCs w:val="21"/>
    </w:rPr>
  </w:style>
  <w:style w:type="paragraph" w:customStyle="1" w:styleId="DeloitteHeading3">
    <w:name w:val="Deloitte Heading 3"/>
    <w:basedOn w:val="Normal"/>
    <w:semiHidden/>
    <w:rsid w:val="00F76861"/>
    <w:pPr>
      <w:keepNext/>
      <w:keepLines/>
      <w:suppressAutoHyphens/>
      <w:spacing w:before="360" w:line="240" w:lineRule="auto"/>
    </w:pPr>
    <w:rPr>
      <w:rFonts w:ascii="Verdana" w:hAnsi="Verdana"/>
      <w:b/>
      <w:color w:val="993366"/>
      <w:sz w:val="24"/>
    </w:rPr>
  </w:style>
  <w:style w:type="paragraph" w:customStyle="1" w:styleId="deloittebody0">
    <w:name w:val="deloittebody"/>
    <w:basedOn w:val="Normal"/>
    <w:rsid w:val="00F76861"/>
    <w:pPr>
      <w:spacing w:before="0" w:after="120" w:line="240" w:lineRule="auto"/>
    </w:pPr>
    <w:rPr>
      <w:rFonts w:ascii="Verdana" w:eastAsia="Times New Roman" w:hAnsi="Verdana"/>
      <w:color w:val="auto"/>
      <w:lang w:val="en-US"/>
    </w:rPr>
  </w:style>
  <w:style w:type="paragraph" w:customStyle="1" w:styleId="Default">
    <w:name w:val="Default"/>
    <w:rsid w:val="00F76861"/>
    <w:pPr>
      <w:autoSpaceDE w:val="0"/>
      <w:autoSpaceDN w:val="0"/>
      <w:adjustRightInd w:val="0"/>
    </w:pPr>
    <w:rPr>
      <w:rFonts w:ascii="Times New Roman" w:hAnsi="Times New Roman"/>
      <w:color w:val="000000"/>
      <w:sz w:val="24"/>
      <w:szCs w:val="24"/>
    </w:rPr>
  </w:style>
  <w:style w:type="paragraph" w:styleId="Revision">
    <w:name w:val="Revision"/>
    <w:hidden/>
    <w:uiPriority w:val="99"/>
    <w:semiHidden/>
    <w:rsid w:val="00F31E67"/>
    <w:rPr>
      <w:rFonts w:ascii="Arial" w:hAnsi="Arial"/>
      <w:color w:val="000000"/>
      <w:lang w:val="en-GB"/>
    </w:rPr>
  </w:style>
  <w:style w:type="paragraph" w:styleId="BodyText2">
    <w:name w:val="Body Text 2"/>
    <w:basedOn w:val="Normal"/>
    <w:link w:val="BodyText2Char"/>
    <w:uiPriority w:val="99"/>
    <w:unhideWhenUsed/>
    <w:rsid w:val="005E78F7"/>
    <w:pPr>
      <w:spacing w:after="120" w:line="480" w:lineRule="auto"/>
    </w:pPr>
  </w:style>
  <w:style w:type="character" w:customStyle="1" w:styleId="BodyText2Char">
    <w:name w:val="Body Text 2 Char"/>
    <w:basedOn w:val="DefaultParagraphFont"/>
    <w:link w:val="BodyText2"/>
    <w:uiPriority w:val="99"/>
    <w:rsid w:val="005E78F7"/>
    <w:rPr>
      <w:rFonts w:ascii="Arial" w:hAnsi="Arial"/>
      <w:color w:val="000000"/>
      <w:lang w:val="en-GB"/>
    </w:rPr>
  </w:style>
  <w:style w:type="paragraph" w:customStyle="1" w:styleId="Bulletstyle">
    <w:name w:val="Bullet style"/>
    <w:rsid w:val="005E78F7"/>
    <w:pPr>
      <w:tabs>
        <w:tab w:val="left" w:pos="170"/>
      </w:tabs>
      <w:spacing w:after="120" w:line="240" w:lineRule="exact"/>
      <w:ind w:left="170" w:hanging="170"/>
    </w:pPr>
    <w:rPr>
      <w:rFonts w:ascii="Arial" w:hAnsi="Arial" w:cs="Arial"/>
      <w:szCs w:val="19"/>
      <w:lang w:val="en-GB" w:eastAsia="ja-JP"/>
    </w:rPr>
  </w:style>
  <w:style w:type="paragraph" w:customStyle="1" w:styleId="LetterText">
    <w:name w:val="Letter Text"/>
    <w:basedOn w:val="Normal"/>
    <w:link w:val="LetterTextChar"/>
    <w:uiPriority w:val="99"/>
    <w:rsid w:val="00AA1AD7"/>
    <w:pPr>
      <w:spacing w:before="0" w:after="0" w:line="240" w:lineRule="auto"/>
    </w:pPr>
    <w:rPr>
      <w:rFonts w:ascii="Times New Roman" w:eastAsia="Times New Roman" w:hAnsi="Times New Roman"/>
      <w:color w:val="auto"/>
      <w:sz w:val="22"/>
      <w:szCs w:val="22"/>
      <w:lang w:val="en-CA"/>
    </w:rPr>
  </w:style>
  <w:style w:type="character" w:customStyle="1" w:styleId="LetterTextChar">
    <w:name w:val="Letter Text Char"/>
    <w:basedOn w:val="DefaultParagraphFont"/>
    <w:link w:val="LetterText"/>
    <w:uiPriority w:val="99"/>
    <w:locked/>
    <w:rsid w:val="00AA1AD7"/>
    <w:rPr>
      <w:rFonts w:ascii="Times New Roman" w:eastAsia="Times New Roman" w:hAnsi="Times New Roman"/>
      <w:sz w:val="22"/>
      <w:szCs w:val="22"/>
      <w:lang w:val="en-CA"/>
    </w:rPr>
  </w:style>
  <w:style w:type="paragraph" w:styleId="BodyTextIndent">
    <w:name w:val="Body Text Indent"/>
    <w:basedOn w:val="Normal"/>
    <w:link w:val="BodyTextIndentChar"/>
    <w:rsid w:val="00125106"/>
    <w:pPr>
      <w:spacing w:after="120"/>
      <w:ind w:left="360"/>
    </w:pPr>
  </w:style>
  <w:style w:type="character" w:customStyle="1" w:styleId="BodyTextIndentChar">
    <w:name w:val="Body Text Indent Char"/>
    <w:basedOn w:val="DefaultParagraphFont"/>
    <w:link w:val="BodyTextIndent"/>
    <w:rsid w:val="00125106"/>
    <w:rPr>
      <w:rFonts w:ascii="Arial" w:hAnsi="Arial"/>
      <w:color w:val="000000"/>
      <w:lang w:val="en-GB"/>
    </w:rPr>
  </w:style>
  <w:style w:type="paragraph" w:customStyle="1" w:styleId="CharCharCharChar1">
    <w:name w:val="Char Char Char Char1"/>
    <w:basedOn w:val="Normal"/>
    <w:uiPriority w:val="99"/>
    <w:rsid w:val="007E0D1B"/>
    <w:pPr>
      <w:spacing w:before="0" w:after="160" w:line="240" w:lineRule="exact"/>
    </w:pPr>
    <w:rPr>
      <w:rFonts w:eastAsia="Times New Roman"/>
      <w:color w:val="auto"/>
      <w:sz w:val="22"/>
      <w:szCs w:val="24"/>
      <w:lang w:val="en-ZA"/>
    </w:rPr>
  </w:style>
  <w:style w:type="paragraph" w:customStyle="1" w:styleId="Chart-TableText">
    <w:name w:val="Chart-Table Text"/>
    <w:basedOn w:val="Normal"/>
    <w:link w:val="Chart-TableTextChar"/>
    <w:uiPriority w:val="99"/>
    <w:rsid w:val="00F03EDB"/>
    <w:pPr>
      <w:spacing w:before="0" w:after="0" w:line="240" w:lineRule="auto"/>
    </w:pPr>
    <w:rPr>
      <w:rFonts w:ascii="Verdana" w:eastAsia="Times New Roman" w:hAnsi="Verdana"/>
      <w:sz w:val="16"/>
      <w:szCs w:val="24"/>
      <w:lang w:val="en-US"/>
    </w:rPr>
  </w:style>
  <w:style w:type="character" w:customStyle="1" w:styleId="Chart-TableTextChar">
    <w:name w:val="Chart-Table Text Char"/>
    <w:basedOn w:val="DefaultParagraphFont"/>
    <w:link w:val="Chart-TableText"/>
    <w:uiPriority w:val="99"/>
    <w:locked/>
    <w:rsid w:val="00F03EDB"/>
    <w:rPr>
      <w:rFonts w:ascii="Verdana" w:eastAsia="Times New Roman" w:hAnsi="Verdana"/>
      <w:color w:val="000000"/>
      <w:sz w:val="16"/>
      <w:szCs w:val="24"/>
    </w:rPr>
  </w:style>
  <w:style w:type="table" w:styleId="LightList-Accent3">
    <w:name w:val="Light List Accent 3"/>
    <w:basedOn w:val="TableNormal"/>
    <w:uiPriority w:val="61"/>
    <w:rsid w:val="00375144"/>
    <w:tblPr>
      <w:tblStyleRowBandSize w:val="1"/>
      <w:tblStyleColBandSize w:val="1"/>
      <w:tblBorders>
        <w:top w:val="single" w:sz="8" w:space="0" w:color="00A1DE" w:themeColor="accent3"/>
        <w:left w:val="single" w:sz="8" w:space="0" w:color="00A1DE" w:themeColor="accent3"/>
        <w:bottom w:val="single" w:sz="8" w:space="0" w:color="00A1DE" w:themeColor="accent3"/>
        <w:right w:val="single" w:sz="8" w:space="0" w:color="00A1DE" w:themeColor="accent3"/>
      </w:tblBorders>
    </w:tblPr>
    <w:tblStylePr w:type="firstRow">
      <w:pPr>
        <w:spacing w:before="0" w:after="0" w:line="240" w:lineRule="auto"/>
      </w:pPr>
      <w:rPr>
        <w:b/>
        <w:bCs/>
        <w:color w:val="FFFFFF" w:themeColor="background1"/>
      </w:rPr>
      <w:tblPr/>
      <w:tcPr>
        <w:shd w:val="clear" w:color="auto" w:fill="00A1DE" w:themeFill="accent3"/>
      </w:tcPr>
    </w:tblStylePr>
    <w:tblStylePr w:type="lastRow">
      <w:pPr>
        <w:spacing w:before="0" w:after="0" w:line="240" w:lineRule="auto"/>
      </w:pPr>
      <w:rPr>
        <w:b/>
        <w:bCs/>
      </w:rPr>
      <w:tblPr/>
      <w:tcPr>
        <w:tcBorders>
          <w:top w:val="double" w:sz="6" w:space="0" w:color="00A1DE" w:themeColor="accent3"/>
          <w:left w:val="single" w:sz="8" w:space="0" w:color="00A1DE" w:themeColor="accent3"/>
          <w:bottom w:val="single" w:sz="8" w:space="0" w:color="00A1DE" w:themeColor="accent3"/>
          <w:right w:val="single" w:sz="8" w:space="0" w:color="00A1DE" w:themeColor="accent3"/>
        </w:tcBorders>
      </w:tcPr>
    </w:tblStylePr>
    <w:tblStylePr w:type="firstCol">
      <w:rPr>
        <w:b/>
        <w:bCs/>
      </w:rPr>
    </w:tblStylePr>
    <w:tblStylePr w:type="lastCol">
      <w:rPr>
        <w:b/>
        <w:bCs/>
      </w:rPr>
    </w:tblStylePr>
    <w:tblStylePr w:type="band1Vert">
      <w:tblPr/>
      <w:tcPr>
        <w:tcBorders>
          <w:top w:val="single" w:sz="8" w:space="0" w:color="00A1DE" w:themeColor="accent3"/>
          <w:left w:val="single" w:sz="8" w:space="0" w:color="00A1DE" w:themeColor="accent3"/>
          <w:bottom w:val="single" w:sz="8" w:space="0" w:color="00A1DE" w:themeColor="accent3"/>
          <w:right w:val="single" w:sz="8" w:space="0" w:color="00A1DE" w:themeColor="accent3"/>
        </w:tcBorders>
      </w:tcPr>
    </w:tblStylePr>
    <w:tblStylePr w:type="band1Horz">
      <w:tblPr/>
      <w:tcPr>
        <w:tcBorders>
          <w:top w:val="single" w:sz="8" w:space="0" w:color="00A1DE" w:themeColor="accent3"/>
          <w:left w:val="single" w:sz="8" w:space="0" w:color="00A1DE" w:themeColor="accent3"/>
          <w:bottom w:val="single" w:sz="8" w:space="0" w:color="00A1DE" w:themeColor="accent3"/>
          <w:right w:val="single" w:sz="8" w:space="0" w:color="00A1DE" w:themeColor="accent3"/>
        </w:tcBorders>
      </w:tcPr>
    </w:tblStylePr>
  </w:style>
  <w:style w:type="paragraph" w:customStyle="1" w:styleId="Bullet12009">
    <w:name w:val="(Bullet 1) 2009"/>
    <w:basedOn w:val="Normal"/>
    <w:uiPriority w:val="2"/>
    <w:qFormat/>
    <w:rsid w:val="00BB6AF5"/>
    <w:pPr>
      <w:numPr>
        <w:numId w:val="5"/>
      </w:numPr>
      <w:spacing w:before="0" w:after="120" w:line="240" w:lineRule="auto"/>
    </w:pPr>
    <w:rPr>
      <w:rFonts w:eastAsia="Calibri"/>
      <w:color w:val="auto"/>
      <w:szCs w:val="22"/>
      <w:lang w:val="en-US"/>
    </w:rPr>
  </w:style>
  <w:style w:type="paragraph" w:customStyle="1" w:styleId="Bodycopy2009">
    <w:name w:val="(Body copy) 2009"/>
    <w:basedOn w:val="Normal"/>
    <w:uiPriority w:val="2"/>
    <w:qFormat/>
    <w:rsid w:val="00BB6AF5"/>
    <w:pPr>
      <w:spacing w:before="0"/>
    </w:pPr>
    <w:rPr>
      <w:rFonts w:eastAsia="Calibri"/>
      <w:color w:val="auto"/>
      <w:szCs w:val="22"/>
      <w:lang w:val="en-US"/>
    </w:rPr>
  </w:style>
  <w:style w:type="paragraph" w:customStyle="1" w:styleId="Subheading-3Green2009">
    <w:name w:val="(Subheading-3 Green) 2009"/>
    <w:basedOn w:val="Normal"/>
    <w:next w:val="Bodycopy2009"/>
    <w:qFormat/>
    <w:rsid w:val="00BB6AF5"/>
    <w:pPr>
      <w:spacing w:before="320" w:after="120" w:line="240" w:lineRule="auto"/>
    </w:pPr>
    <w:rPr>
      <w:b/>
      <w:noProof/>
      <w:color w:val="92D400" w:themeColor="accent2"/>
      <w:sz w:val="24"/>
      <w:szCs w:val="24"/>
      <w:lang w:val="en-US"/>
    </w:rPr>
  </w:style>
  <w:style w:type="paragraph" w:customStyle="1" w:styleId="SectionIntro2009">
    <w:name w:val="(Section Intro) 2009"/>
    <w:basedOn w:val="Normal"/>
    <w:next w:val="Bodycopy2009"/>
    <w:qFormat/>
    <w:rsid w:val="00BB6AF5"/>
    <w:pPr>
      <w:spacing w:before="0" w:line="320" w:lineRule="exact"/>
    </w:pPr>
    <w:rPr>
      <w:rFonts w:ascii="Times New Roman" w:eastAsia="Calibri" w:hAnsi="Times New Roman"/>
      <w:color w:val="00A1DE"/>
      <w:sz w:val="32"/>
      <w:szCs w:val="40"/>
      <w:lang w:val="en-US"/>
    </w:rPr>
  </w:style>
  <w:style w:type="paragraph" w:customStyle="1" w:styleId="Bulletslevel1">
    <w:name w:val="Bullets level 1"/>
    <w:basedOn w:val="ListBullet"/>
    <w:link w:val="Bulletslevel1Char"/>
    <w:rsid w:val="00BB6AF5"/>
    <w:pPr>
      <w:tabs>
        <w:tab w:val="clear" w:pos="284"/>
        <w:tab w:val="left" w:pos="170"/>
      </w:tabs>
      <w:spacing w:before="0" w:after="120"/>
      <w:ind w:left="170" w:hanging="170"/>
    </w:pPr>
    <w:rPr>
      <w:sz w:val="20"/>
      <w:lang w:val="en-US"/>
    </w:rPr>
  </w:style>
  <w:style w:type="character" w:customStyle="1" w:styleId="Bulletslevel1Char">
    <w:name w:val="Bullets level 1 Char"/>
    <w:basedOn w:val="DefaultParagraphFont"/>
    <w:link w:val="Bulletslevel1"/>
    <w:rsid w:val="00BB6AF5"/>
    <w:rPr>
      <w:rFonts w:ascii="Arial" w:hAnsi="Arial"/>
      <w:color w:val="000000"/>
    </w:rPr>
  </w:style>
  <w:style w:type="paragraph" w:customStyle="1" w:styleId="Captionbody2009">
    <w:name w:val="(Caption body) 2009"/>
    <w:basedOn w:val="Normal"/>
    <w:uiPriority w:val="28"/>
    <w:qFormat/>
    <w:rsid w:val="00BB6AF5"/>
    <w:pPr>
      <w:spacing w:before="0" w:after="80" w:line="200" w:lineRule="exact"/>
    </w:pPr>
    <w:rPr>
      <w:rFonts w:eastAsia="Calibri"/>
      <w:color w:val="auto"/>
      <w:sz w:val="18"/>
      <w:szCs w:val="22"/>
      <w:lang w:val="en-US"/>
    </w:rPr>
  </w:style>
  <w:style w:type="paragraph" w:customStyle="1" w:styleId="BSubheading-Green">
    <w:name w:val="B Subheading - Green"/>
    <w:basedOn w:val="Normal"/>
    <w:qFormat/>
    <w:rsid w:val="00BB6AF5"/>
    <w:pPr>
      <w:spacing w:before="320" w:after="120" w:line="240" w:lineRule="auto"/>
      <w:outlineLvl w:val="1"/>
    </w:pPr>
    <w:rPr>
      <w:b/>
      <w:color w:val="92D400"/>
      <w:sz w:val="24"/>
      <w:szCs w:val="24"/>
      <w:lang w:val="en-US"/>
    </w:rPr>
  </w:style>
  <w:style w:type="table" w:styleId="LightGrid-Accent5">
    <w:name w:val="Light Grid Accent 5"/>
    <w:basedOn w:val="TableNormal"/>
    <w:uiPriority w:val="62"/>
    <w:rsid w:val="009E5F77"/>
    <w:tblPr>
      <w:tblStyleRowBandSize w:val="1"/>
      <w:tblStyleColBandSize w:val="1"/>
      <w:tblBorders>
        <w:top w:val="single" w:sz="8" w:space="0" w:color="72C7E7" w:themeColor="accent5"/>
        <w:left w:val="single" w:sz="8" w:space="0" w:color="72C7E7" w:themeColor="accent5"/>
        <w:bottom w:val="single" w:sz="8" w:space="0" w:color="72C7E7" w:themeColor="accent5"/>
        <w:right w:val="single" w:sz="8" w:space="0" w:color="72C7E7" w:themeColor="accent5"/>
        <w:insideH w:val="single" w:sz="8" w:space="0" w:color="72C7E7" w:themeColor="accent5"/>
        <w:insideV w:val="single" w:sz="8" w:space="0" w:color="72C7E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2C7E7" w:themeColor="accent5"/>
          <w:left w:val="single" w:sz="8" w:space="0" w:color="72C7E7" w:themeColor="accent5"/>
          <w:bottom w:val="single" w:sz="18" w:space="0" w:color="72C7E7" w:themeColor="accent5"/>
          <w:right w:val="single" w:sz="8" w:space="0" w:color="72C7E7" w:themeColor="accent5"/>
          <w:insideH w:val="nil"/>
          <w:insideV w:val="single" w:sz="8" w:space="0" w:color="72C7E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2C7E7" w:themeColor="accent5"/>
          <w:left w:val="single" w:sz="8" w:space="0" w:color="72C7E7" w:themeColor="accent5"/>
          <w:bottom w:val="single" w:sz="8" w:space="0" w:color="72C7E7" w:themeColor="accent5"/>
          <w:right w:val="single" w:sz="8" w:space="0" w:color="72C7E7" w:themeColor="accent5"/>
          <w:insideH w:val="nil"/>
          <w:insideV w:val="single" w:sz="8" w:space="0" w:color="72C7E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2C7E7" w:themeColor="accent5"/>
          <w:left w:val="single" w:sz="8" w:space="0" w:color="72C7E7" w:themeColor="accent5"/>
          <w:bottom w:val="single" w:sz="8" w:space="0" w:color="72C7E7" w:themeColor="accent5"/>
          <w:right w:val="single" w:sz="8" w:space="0" w:color="72C7E7" w:themeColor="accent5"/>
        </w:tcBorders>
      </w:tcPr>
    </w:tblStylePr>
    <w:tblStylePr w:type="band1Vert">
      <w:tblPr/>
      <w:tcPr>
        <w:tcBorders>
          <w:top w:val="single" w:sz="8" w:space="0" w:color="72C7E7" w:themeColor="accent5"/>
          <w:left w:val="single" w:sz="8" w:space="0" w:color="72C7E7" w:themeColor="accent5"/>
          <w:bottom w:val="single" w:sz="8" w:space="0" w:color="72C7E7" w:themeColor="accent5"/>
          <w:right w:val="single" w:sz="8" w:space="0" w:color="72C7E7" w:themeColor="accent5"/>
        </w:tcBorders>
        <w:shd w:val="clear" w:color="auto" w:fill="DBF1F9" w:themeFill="accent5" w:themeFillTint="3F"/>
      </w:tcPr>
    </w:tblStylePr>
    <w:tblStylePr w:type="band1Horz">
      <w:tblPr/>
      <w:tcPr>
        <w:tcBorders>
          <w:top w:val="single" w:sz="8" w:space="0" w:color="72C7E7" w:themeColor="accent5"/>
          <w:left w:val="single" w:sz="8" w:space="0" w:color="72C7E7" w:themeColor="accent5"/>
          <w:bottom w:val="single" w:sz="8" w:space="0" w:color="72C7E7" w:themeColor="accent5"/>
          <w:right w:val="single" w:sz="8" w:space="0" w:color="72C7E7" w:themeColor="accent5"/>
          <w:insideV w:val="single" w:sz="8" w:space="0" w:color="72C7E7" w:themeColor="accent5"/>
        </w:tcBorders>
        <w:shd w:val="clear" w:color="auto" w:fill="DBF1F9" w:themeFill="accent5" w:themeFillTint="3F"/>
      </w:tcPr>
    </w:tblStylePr>
    <w:tblStylePr w:type="band2Horz">
      <w:tblPr/>
      <w:tcPr>
        <w:tcBorders>
          <w:top w:val="single" w:sz="8" w:space="0" w:color="72C7E7" w:themeColor="accent5"/>
          <w:left w:val="single" w:sz="8" w:space="0" w:color="72C7E7" w:themeColor="accent5"/>
          <w:bottom w:val="single" w:sz="8" w:space="0" w:color="72C7E7" w:themeColor="accent5"/>
          <w:right w:val="single" w:sz="8" w:space="0" w:color="72C7E7" w:themeColor="accent5"/>
          <w:insideV w:val="single" w:sz="8" w:space="0" w:color="72C7E7" w:themeColor="accent5"/>
        </w:tcBorders>
      </w:tcPr>
    </w:tblStylePr>
  </w:style>
  <w:style w:type="paragraph" w:customStyle="1" w:styleId="Deloittebody-REV">
    <w:name w:val="Deloitte body - REV"/>
    <w:basedOn w:val="Normal"/>
    <w:uiPriority w:val="99"/>
    <w:rsid w:val="00031E93"/>
    <w:pPr>
      <w:suppressAutoHyphens/>
      <w:spacing w:before="0" w:after="0" w:line="240" w:lineRule="exact"/>
    </w:pPr>
    <w:rPr>
      <w:rFonts w:eastAsia="Arial"/>
      <w:color w:val="FFFFFF"/>
      <w:lang w:val="en-US"/>
    </w:rPr>
  </w:style>
  <w:style w:type="table" w:customStyle="1" w:styleId="TableFees">
    <w:name w:val="Table Fees"/>
    <w:basedOn w:val="TableNormal"/>
    <w:rsid w:val="00E73AF2"/>
    <w:rPr>
      <w:rFonts w:ascii="Times New Roman" w:eastAsia="SimSun" w:hAnsi="Times New Roman"/>
      <w:lang w:val="en-AU" w:eastAsia="en-AU"/>
    </w:rPr>
    <w:tblPr>
      <w:tblStyleRowBandSize w:val="1"/>
      <w:tblBorders>
        <w:top w:val="single" w:sz="2" w:space="0" w:color="000000"/>
        <w:left w:val="single" w:sz="2" w:space="0" w:color="000000"/>
        <w:bottom w:val="single" w:sz="2" w:space="0" w:color="000000"/>
        <w:right w:val="single" w:sz="2" w:space="0" w:color="000000"/>
      </w:tblBorders>
    </w:tblPr>
    <w:tblStylePr w:type="firstRow">
      <w:rPr>
        <w:color w:val="FFFFFF"/>
      </w:rPr>
      <w:tblPr/>
      <w:tcPr>
        <w:shd w:val="clear" w:color="auto" w:fill="003399"/>
      </w:tcPr>
    </w:tblStylePr>
    <w:tblStylePr w:type="band2Horz">
      <w:tblPr/>
      <w:tcPr>
        <w:shd w:val="clear" w:color="auto" w:fill="D6DBEC"/>
      </w:tcPr>
    </w:tblStylePr>
  </w:style>
  <w:style w:type="paragraph" w:customStyle="1" w:styleId="Pa6">
    <w:name w:val="Pa6"/>
    <w:basedOn w:val="Normal"/>
    <w:next w:val="Normal"/>
    <w:uiPriority w:val="99"/>
    <w:rsid w:val="00E73AF2"/>
    <w:pPr>
      <w:autoSpaceDE w:val="0"/>
      <w:autoSpaceDN w:val="0"/>
      <w:adjustRightInd w:val="0"/>
      <w:spacing w:before="0" w:after="0" w:line="181" w:lineRule="atLeast"/>
    </w:pPr>
    <w:rPr>
      <w:rFonts w:ascii="OXWDQE+Frutiger-Light" w:eastAsia="Calibri" w:hAnsi="OXWDQE+Frutiger-Light"/>
      <w:color w:val="auto"/>
      <w:sz w:val="24"/>
      <w:szCs w:val="24"/>
      <w:lang w:val="en-US"/>
    </w:rPr>
  </w:style>
  <w:style w:type="paragraph" w:customStyle="1" w:styleId="Pa17">
    <w:name w:val="Pa17"/>
    <w:basedOn w:val="Normal"/>
    <w:next w:val="Normal"/>
    <w:uiPriority w:val="99"/>
    <w:rsid w:val="00E73AF2"/>
    <w:pPr>
      <w:autoSpaceDE w:val="0"/>
      <w:autoSpaceDN w:val="0"/>
      <w:adjustRightInd w:val="0"/>
      <w:spacing w:before="0" w:after="0" w:line="181" w:lineRule="atLeast"/>
    </w:pPr>
    <w:rPr>
      <w:rFonts w:ascii="OXWDQE+Frutiger-Light" w:eastAsia="Calibri" w:hAnsi="OXWDQE+Frutiger-Light"/>
      <w:color w:val="auto"/>
      <w:sz w:val="24"/>
      <w:szCs w:val="24"/>
      <w:lang w:val="en-US"/>
    </w:rPr>
  </w:style>
  <w:style w:type="paragraph" w:customStyle="1" w:styleId="Pa18">
    <w:name w:val="Pa18"/>
    <w:basedOn w:val="Normal"/>
    <w:next w:val="Normal"/>
    <w:uiPriority w:val="99"/>
    <w:rsid w:val="00E73AF2"/>
    <w:pPr>
      <w:autoSpaceDE w:val="0"/>
      <w:autoSpaceDN w:val="0"/>
      <w:adjustRightInd w:val="0"/>
      <w:spacing w:before="0" w:after="0" w:line="181" w:lineRule="atLeast"/>
    </w:pPr>
    <w:rPr>
      <w:rFonts w:ascii="OXWDQE+Frutiger-Light" w:eastAsia="Calibri" w:hAnsi="OXWDQE+Frutiger-Light"/>
      <w:color w:val="auto"/>
      <w:sz w:val="24"/>
      <w:szCs w:val="24"/>
      <w:lang w:val="en-US"/>
    </w:rPr>
  </w:style>
  <w:style w:type="character" w:customStyle="1" w:styleId="st1">
    <w:name w:val="st1"/>
    <w:basedOn w:val="DefaultParagraphFont"/>
    <w:rsid w:val="00E73AF2"/>
  </w:style>
  <w:style w:type="paragraph" w:customStyle="1" w:styleId="BSubheading-Blue">
    <w:name w:val="B Subheading - Blue"/>
    <w:basedOn w:val="Heading2"/>
    <w:link w:val="BSubheading-BlueChar"/>
    <w:qFormat/>
    <w:rsid w:val="00E73AF2"/>
    <w:pPr>
      <w:keepNext w:val="0"/>
      <w:numPr>
        <w:ilvl w:val="0"/>
        <w:numId w:val="0"/>
      </w:numPr>
      <w:spacing w:line="240" w:lineRule="auto"/>
    </w:pPr>
    <w:rPr>
      <w:iCs w:val="0"/>
      <w:noProof/>
      <w:color w:val="00A1DE"/>
      <w:szCs w:val="24"/>
    </w:rPr>
  </w:style>
  <w:style w:type="character" w:customStyle="1" w:styleId="BSubheading-BlueChar">
    <w:name w:val="B Subheading - Blue Char"/>
    <w:basedOn w:val="DefaultParagraphFont"/>
    <w:link w:val="BSubheading-Blue"/>
    <w:rsid w:val="00E73AF2"/>
    <w:rPr>
      <w:rFonts w:ascii="Arial" w:hAnsi="Arial" w:cs="Arial"/>
      <w:b/>
      <w:noProof/>
      <w:color w:val="00A1DE"/>
      <w:kern w:val="32"/>
      <w:sz w:val="24"/>
      <w:szCs w:val="24"/>
    </w:rPr>
  </w:style>
  <w:style w:type="paragraph" w:customStyle="1" w:styleId="bodycopy0">
    <w:name w:val="bodycopy"/>
    <w:basedOn w:val="Normal"/>
    <w:rsid w:val="00E73AF2"/>
    <w:pPr>
      <w:spacing w:before="0" w:after="113" w:line="240" w:lineRule="atLeast"/>
    </w:pPr>
    <w:rPr>
      <w:rFonts w:asciiTheme="minorHAnsi" w:eastAsia="Times New Roman" w:hAnsiTheme="minorHAnsi"/>
      <w:color w:val="auto"/>
      <w:szCs w:val="22"/>
      <w:lang w:val="en-AU" w:eastAsia="en-AU"/>
    </w:rPr>
  </w:style>
  <w:style w:type="paragraph" w:customStyle="1" w:styleId="BSubheading-DeloitteBlue">
    <w:name w:val="B Subheading - Deloitte Blue"/>
    <w:basedOn w:val="Normal"/>
    <w:rsid w:val="00E73AF2"/>
    <w:pPr>
      <w:spacing w:before="320" w:after="120" w:line="240" w:lineRule="auto"/>
    </w:pPr>
    <w:rPr>
      <w:rFonts w:ascii="Arial Bold" w:eastAsia="Times New Roman" w:hAnsi="Arial Bold" w:cs="Times New Roman Bold"/>
      <w:b/>
      <w:color w:val="002776"/>
      <w:sz w:val="24"/>
    </w:rPr>
  </w:style>
  <w:style w:type="character" w:customStyle="1" w:styleId="Style11pt">
    <w:name w:val="Style 11 pt"/>
    <w:basedOn w:val="DefaultParagraphFont"/>
    <w:uiPriority w:val="99"/>
    <w:rsid w:val="00E73AF2"/>
    <w:rPr>
      <w:rFonts w:ascii="Arial" w:hAnsi="Arial" w:cs="Arial"/>
      <w:sz w:val="19"/>
      <w:szCs w:val="19"/>
    </w:rPr>
  </w:style>
  <w:style w:type="paragraph" w:styleId="Caption">
    <w:name w:val="caption"/>
    <w:basedOn w:val="Normal"/>
    <w:next w:val="Normal"/>
    <w:link w:val="CaptionChar"/>
    <w:unhideWhenUsed/>
    <w:qFormat/>
    <w:rsid w:val="00E73AF2"/>
    <w:pPr>
      <w:spacing w:after="200"/>
    </w:pPr>
    <w:rPr>
      <w:b/>
      <w:bCs/>
      <w:color w:val="001D59"/>
      <w:sz w:val="18"/>
      <w:szCs w:val="18"/>
    </w:rPr>
  </w:style>
  <w:style w:type="character" w:customStyle="1" w:styleId="CaptionChar">
    <w:name w:val="Caption Char"/>
    <w:basedOn w:val="DefaultParagraphFont"/>
    <w:link w:val="Caption"/>
    <w:uiPriority w:val="35"/>
    <w:rsid w:val="00E73AF2"/>
    <w:rPr>
      <w:rFonts w:ascii="Arial" w:hAnsi="Arial"/>
      <w:b/>
      <w:bCs/>
      <w:color w:val="001D59"/>
      <w:sz w:val="18"/>
      <w:szCs w:val="18"/>
      <w:lang w:val="en-GB"/>
    </w:rPr>
  </w:style>
  <w:style w:type="character" w:customStyle="1" w:styleId="ListParagraphChar">
    <w:name w:val="List Paragraph Char"/>
    <w:aliases w:val="Citation List Char,Resume Title Char,1st level - Bullet List Paragraph Char,List Paragraph1 Char,Lettre d'introduction Char,Paragrafo elenco Char,List Paragraph_Table bullets Char,C-Change Char,heading 4 Char,Ha Char,Graphic Char"/>
    <w:basedOn w:val="DefaultParagraphFont"/>
    <w:link w:val="ListParagraph"/>
    <w:uiPriority w:val="34"/>
    <w:locked/>
    <w:rsid w:val="00E73AF2"/>
    <w:rPr>
      <w:rFonts w:ascii="Arial" w:eastAsia="Times New Roman" w:hAnsi="Arial"/>
      <w:sz w:val="19"/>
      <w:szCs w:val="24"/>
    </w:rPr>
  </w:style>
  <w:style w:type="table" w:customStyle="1" w:styleId="TableDeloittequals1">
    <w:name w:val="Table Deloitte quals1"/>
    <w:basedOn w:val="TableNormal"/>
    <w:uiPriority w:val="99"/>
    <w:qFormat/>
    <w:rsid w:val="00E73AF2"/>
    <w:pPr>
      <w:spacing w:before="60" w:after="60" w:line="200" w:lineRule="exact"/>
    </w:pPr>
    <w:rPr>
      <w:rFonts w:asciiTheme="minorHAnsi" w:hAnsiTheme="minorHAnsi"/>
    </w:rPr>
    <w:tblPr>
      <w:tblBorders>
        <w:top w:val="single" w:sz="4" w:space="0" w:color="92D400" w:themeColor="accent2"/>
        <w:left w:val="single" w:sz="4" w:space="0" w:color="92D400" w:themeColor="accent2"/>
        <w:bottom w:val="single" w:sz="4" w:space="0" w:color="92D400" w:themeColor="accent2"/>
        <w:right w:val="single" w:sz="4" w:space="0" w:color="92D400" w:themeColor="accent2"/>
        <w:insideH w:val="single" w:sz="4" w:space="0" w:color="92D400" w:themeColor="accent2"/>
        <w:insideV w:val="single" w:sz="4" w:space="0" w:color="92D400" w:themeColor="accent2"/>
      </w:tblBorders>
    </w:tblPr>
    <w:tcPr>
      <w:shd w:val="clear" w:color="auto" w:fill="FFFFFF" w:themeFill="background1"/>
    </w:tcPr>
    <w:tblStylePr w:type="firstRow">
      <w:pPr>
        <w:wordWrap/>
        <w:spacing w:beforeLines="0" w:beforeAutospacing="0" w:afterLines="0" w:afterAutospacing="0"/>
      </w:pPr>
      <w:rPr>
        <w:rFonts w:asciiTheme="minorHAnsi" w:hAnsiTheme="minorHAnsi"/>
        <w:b w:val="0"/>
        <w:color w:val="auto"/>
        <w:sz w:val="18"/>
      </w:rPr>
      <w:tblPr/>
      <w:tcPr>
        <w:tcBorders>
          <w:top w:val="single" w:sz="4" w:space="0" w:color="92D400" w:themeColor="accent2"/>
          <w:left w:val="single" w:sz="4" w:space="0" w:color="92D400" w:themeColor="accent2"/>
          <w:bottom w:val="single" w:sz="4" w:space="0" w:color="92D400" w:themeColor="accent2"/>
          <w:right w:val="single" w:sz="4" w:space="0" w:color="92D400" w:themeColor="accent2"/>
          <w:insideH w:val="single" w:sz="4" w:space="0" w:color="92D400" w:themeColor="accent2"/>
          <w:insideV w:val="single" w:sz="4" w:space="0" w:color="92D400" w:themeColor="accent2"/>
          <w:tl2br w:val="nil"/>
          <w:tr2bl w:val="nil"/>
        </w:tcBorders>
        <w:shd w:val="clear" w:color="auto" w:fill="FFFFFF" w:themeFill="background1"/>
      </w:tcPr>
    </w:tblStylePr>
  </w:style>
  <w:style w:type="character" w:customStyle="1" w:styleId="NormalWebChar">
    <w:name w:val="Normal (Web) Char"/>
    <w:basedOn w:val="DefaultParagraphFont"/>
    <w:link w:val="NormalWeb"/>
    <w:uiPriority w:val="99"/>
    <w:rsid w:val="00E73AF2"/>
    <w:rPr>
      <w:rFonts w:ascii="Times New Roman" w:eastAsia="Times New Roman" w:hAnsi="Times New Roman"/>
      <w:sz w:val="24"/>
      <w:szCs w:val="24"/>
    </w:rPr>
  </w:style>
  <w:style w:type="paragraph" w:styleId="Index1">
    <w:name w:val="index 1"/>
    <w:basedOn w:val="Normal"/>
    <w:next w:val="Normal"/>
    <w:autoRedefine/>
    <w:uiPriority w:val="99"/>
    <w:semiHidden/>
    <w:unhideWhenUsed/>
    <w:rsid w:val="00E73AF2"/>
    <w:pPr>
      <w:spacing w:before="0" w:after="0" w:line="240" w:lineRule="auto"/>
      <w:ind w:left="200" w:hanging="200"/>
    </w:pPr>
  </w:style>
  <w:style w:type="paragraph" w:styleId="IndexHeading">
    <w:name w:val="index heading"/>
    <w:basedOn w:val="Normal"/>
    <w:next w:val="Index1"/>
    <w:rsid w:val="00E73AF2"/>
    <w:rPr>
      <w:b/>
      <w:bCs/>
      <w:color w:val="000000" w:themeColor="text1"/>
    </w:rPr>
  </w:style>
  <w:style w:type="character" w:customStyle="1" w:styleId="Bulletlevel1Char">
    <w:name w:val="Bullet level 1 Char"/>
    <w:basedOn w:val="DefaultParagraphFont"/>
    <w:link w:val="Bulletlevel10"/>
    <w:locked/>
    <w:rsid w:val="00E73AF2"/>
    <w:rPr>
      <w:rFonts w:ascii="Arial" w:hAnsi="Arial" w:cs="Arial"/>
      <w:szCs w:val="19"/>
      <w:lang w:val="en-GB" w:eastAsia="ja-JP"/>
    </w:rPr>
  </w:style>
  <w:style w:type="table" w:styleId="LightGrid-Accent4">
    <w:name w:val="Light Grid Accent 4"/>
    <w:basedOn w:val="TableNormal"/>
    <w:uiPriority w:val="62"/>
    <w:rsid w:val="00E73AF2"/>
    <w:tblPr>
      <w:tblStyleRowBandSize w:val="1"/>
      <w:tblStyleColBandSize w:val="1"/>
      <w:tblBorders>
        <w:top w:val="single" w:sz="8" w:space="0" w:color="3C8A2E" w:themeColor="accent4"/>
        <w:left w:val="single" w:sz="8" w:space="0" w:color="3C8A2E" w:themeColor="accent4"/>
        <w:bottom w:val="single" w:sz="8" w:space="0" w:color="3C8A2E" w:themeColor="accent4"/>
        <w:right w:val="single" w:sz="8" w:space="0" w:color="3C8A2E" w:themeColor="accent4"/>
        <w:insideH w:val="single" w:sz="8" w:space="0" w:color="3C8A2E" w:themeColor="accent4"/>
        <w:insideV w:val="single" w:sz="8" w:space="0" w:color="3C8A2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8A2E" w:themeColor="accent4"/>
          <w:left w:val="single" w:sz="8" w:space="0" w:color="3C8A2E" w:themeColor="accent4"/>
          <w:bottom w:val="single" w:sz="18" w:space="0" w:color="3C8A2E" w:themeColor="accent4"/>
          <w:right w:val="single" w:sz="8" w:space="0" w:color="3C8A2E" w:themeColor="accent4"/>
          <w:insideH w:val="nil"/>
          <w:insideV w:val="single" w:sz="8" w:space="0" w:color="3C8A2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8A2E" w:themeColor="accent4"/>
          <w:left w:val="single" w:sz="8" w:space="0" w:color="3C8A2E" w:themeColor="accent4"/>
          <w:bottom w:val="single" w:sz="8" w:space="0" w:color="3C8A2E" w:themeColor="accent4"/>
          <w:right w:val="single" w:sz="8" w:space="0" w:color="3C8A2E" w:themeColor="accent4"/>
          <w:insideH w:val="nil"/>
          <w:insideV w:val="single" w:sz="8" w:space="0" w:color="3C8A2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8A2E" w:themeColor="accent4"/>
          <w:left w:val="single" w:sz="8" w:space="0" w:color="3C8A2E" w:themeColor="accent4"/>
          <w:bottom w:val="single" w:sz="8" w:space="0" w:color="3C8A2E" w:themeColor="accent4"/>
          <w:right w:val="single" w:sz="8" w:space="0" w:color="3C8A2E" w:themeColor="accent4"/>
        </w:tcBorders>
      </w:tcPr>
    </w:tblStylePr>
    <w:tblStylePr w:type="band1Vert">
      <w:tblPr/>
      <w:tcPr>
        <w:tcBorders>
          <w:top w:val="single" w:sz="8" w:space="0" w:color="3C8A2E" w:themeColor="accent4"/>
          <w:left w:val="single" w:sz="8" w:space="0" w:color="3C8A2E" w:themeColor="accent4"/>
          <w:bottom w:val="single" w:sz="8" w:space="0" w:color="3C8A2E" w:themeColor="accent4"/>
          <w:right w:val="single" w:sz="8" w:space="0" w:color="3C8A2E" w:themeColor="accent4"/>
        </w:tcBorders>
        <w:shd w:val="clear" w:color="auto" w:fill="C8EAC2" w:themeFill="accent4" w:themeFillTint="3F"/>
      </w:tcPr>
    </w:tblStylePr>
    <w:tblStylePr w:type="band1Horz">
      <w:tblPr/>
      <w:tcPr>
        <w:tcBorders>
          <w:top w:val="single" w:sz="8" w:space="0" w:color="3C8A2E" w:themeColor="accent4"/>
          <w:left w:val="single" w:sz="8" w:space="0" w:color="3C8A2E" w:themeColor="accent4"/>
          <w:bottom w:val="single" w:sz="8" w:space="0" w:color="3C8A2E" w:themeColor="accent4"/>
          <w:right w:val="single" w:sz="8" w:space="0" w:color="3C8A2E" w:themeColor="accent4"/>
          <w:insideV w:val="single" w:sz="8" w:space="0" w:color="3C8A2E" w:themeColor="accent4"/>
        </w:tcBorders>
        <w:shd w:val="clear" w:color="auto" w:fill="C8EAC2" w:themeFill="accent4" w:themeFillTint="3F"/>
      </w:tcPr>
    </w:tblStylePr>
    <w:tblStylePr w:type="band2Horz">
      <w:tblPr/>
      <w:tcPr>
        <w:tcBorders>
          <w:top w:val="single" w:sz="8" w:space="0" w:color="3C8A2E" w:themeColor="accent4"/>
          <w:left w:val="single" w:sz="8" w:space="0" w:color="3C8A2E" w:themeColor="accent4"/>
          <w:bottom w:val="single" w:sz="8" w:space="0" w:color="3C8A2E" w:themeColor="accent4"/>
          <w:right w:val="single" w:sz="8" w:space="0" w:color="3C8A2E" w:themeColor="accent4"/>
          <w:insideV w:val="single" w:sz="8" w:space="0" w:color="3C8A2E" w:themeColor="accent4"/>
        </w:tcBorders>
      </w:tcPr>
    </w:tblStylePr>
  </w:style>
  <w:style w:type="table" w:customStyle="1" w:styleId="TableGrid1">
    <w:name w:val="Table Grid1"/>
    <w:basedOn w:val="TableNormal"/>
    <w:next w:val="TableGrid"/>
    <w:uiPriority w:val="59"/>
    <w:rsid w:val="00E73AF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73AF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loitteBodyChar">
    <w:name w:val="Deloitte Body Char"/>
    <w:basedOn w:val="DefaultParagraphFont"/>
    <w:rsid w:val="00E73AF2"/>
    <w:rPr>
      <w:rFonts w:ascii="Arial" w:eastAsia="Calibri" w:hAnsi="Arial" w:cs="Arial"/>
    </w:rPr>
  </w:style>
  <w:style w:type="paragraph" w:styleId="NoSpacing">
    <w:name w:val="No Spacing"/>
    <w:link w:val="NoSpacingChar"/>
    <w:uiPriority w:val="1"/>
    <w:unhideWhenUsed/>
    <w:qFormat/>
    <w:rsid w:val="00E73AF2"/>
    <w:rPr>
      <w:rFonts w:ascii="Arial" w:hAnsi="Arial"/>
      <w:color w:val="000000"/>
      <w:lang w:val="en-GB"/>
    </w:rPr>
  </w:style>
  <w:style w:type="table" w:styleId="LightList-Accent5">
    <w:name w:val="Light List Accent 5"/>
    <w:basedOn w:val="TableNormal"/>
    <w:uiPriority w:val="61"/>
    <w:rsid w:val="00E73AF2"/>
    <w:tblPr>
      <w:tblStyleRowBandSize w:val="1"/>
      <w:tblStyleColBandSize w:val="1"/>
      <w:tblBorders>
        <w:top w:val="single" w:sz="8" w:space="0" w:color="72C7E7" w:themeColor="accent5"/>
        <w:left w:val="single" w:sz="8" w:space="0" w:color="72C7E7" w:themeColor="accent5"/>
        <w:bottom w:val="single" w:sz="8" w:space="0" w:color="72C7E7" w:themeColor="accent5"/>
        <w:right w:val="single" w:sz="8" w:space="0" w:color="72C7E7" w:themeColor="accent5"/>
      </w:tblBorders>
    </w:tblPr>
    <w:tblStylePr w:type="firstRow">
      <w:pPr>
        <w:spacing w:before="0" w:after="0" w:line="240" w:lineRule="auto"/>
      </w:pPr>
      <w:rPr>
        <w:b/>
        <w:bCs/>
        <w:color w:val="FFFFFF" w:themeColor="background1"/>
      </w:rPr>
      <w:tblPr/>
      <w:tcPr>
        <w:shd w:val="clear" w:color="auto" w:fill="72C7E7" w:themeFill="accent5"/>
      </w:tcPr>
    </w:tblStylePr>
    <w:tblStylePr w:type="lastRow">
      <w:pPr>
        <w:spacing w:before="0" w:after="0" w:line="240" w:lineRule="auto"/>
      </w:pPr>
      <w:rPr>
        <w:b/>
        <w:bCs/>
      </w:rPr>
      <w:tblPr/>
      <w:tcPr>
        <w:tcBorders>
          <w:top w:val="double" w:sz="6" w:space="0" w:color="72C7E7" w:themeColor="accent5"/>
          <w:left w:val="single" w:sz="8" w:space="0" w:color="72C7E7" w:themeColor="accent5"/>
          <w:bottom w:val="single" w:sz="8" w:space="0" w:color="72C7E7" w:themeColor="accent5"/>
          <w:right w:val="single" w:sz="8" w:space="0" w:color="72C7E7" w:themeColor="accent5"/>
        </w:tcBorders>
      </w:tcPr>
    </w:tblStylePr>
    <w:tblStylePr w:type="firstCol">
      <w:rPr>
        <w:b/>
        <w:bCs/>
      </w:rPr>
    </w:tblStylePr>
    <w:tblStylePr w:type="lastCol">
      <w:rPr>
        <w:b/>
        <w:bCs/>
      </w:rPr>
    </w:tblStylePr>
    <w:tblStylePr w:type="band1Vert">
      <w:tblPr/>
      <w:tcPr>
        <w:tcBorders>
          <w:top w:val="single" w:sz="8" w:space="0" w:color="72C7E7" w:themeColor="accent5"/>
          <w:left w:val="single" w:sz="8" w:space="0" w:color="72C7E7" w:themeColor="accent5"/>
          <w:bottom w:val="single" w:sz="8" w:space="0" w:color="72C7E7" w:themeColor="accent5"/>
          <w:right w:val="single" w:sz="8" w:space="0" w:color="72C7E7" w:themeColor="accent5"/>
        </w:tcBorders>
      </w:tcPr>
    </w:tblStylePr>
    <w:tblStylePr w:type="band1Horz">
      <w:tblPr/>
      <w:tcPr>
        <w:tcBorders>
          <w:top w:val="single" w:sz="8" w:space="0" w:color="72C7E7" w:themeColor="accent5"/>
          <w:left w:val="single" w:sz="8" w:space="0" w:color="72C7E7" w:themeColor="accent5"/>
          <w:bottom w:val="single" w:sz="8" w:space="0" w:color="72C7E7" w:themeColor="accent5"/>
          <w:right w:val="single" w:sz="8" w:space="0" w:color="72C7E7" w:themeColor="accent5"/>
        </w:tcBorders>
      </w:tcPr>
    </w:tblStylePr>
  </w:style>
  <w:style w:type="table" w:styleId="LightList-Accent4">
    <w:name w:val="Light List Accent 4"/>
    <w:basedOn w:val="TableNormal"/>
    <w:uiPriority w:val="61"/>
    <w:rsid w:val="00E73AF2"/>
    <w:tblPr>
      <w:tblStyleRowBandSize w:val="1"/>
      <w:tblStyleColBandSize w:val="1"/>
      <w:tblBorders>
        <w:top w:val="single" w:sz="8" w:space="0" w:color="3C8A2E" w:themeColor="accent4"/>
        <w:left w:val="single" w:sz="8" w:space="0" w:color="3C8A2E" w:themeColor="accent4"/>
        <w:bottom w:val="single" w:sz="8" w:space="0" w:color="3C8A2E" w:themeColor="accent4"/>
        <w:right w:val="single" w:sz="8" w:space="0" w:color="3C8A2E" w:themeColor="accent4"/>
      </w:tblBorders>
    </w:tblPr>
    <w:tblStylePr w:type="firstRow">
      <w:pPr>
        <w:spacing w:before="0" w:after="0" w:line="240" w:lineRule="auto"/>
      </w:pPr>
      <w:rPr>
        <w:b/>
        <w:bCs/>
        <w:color w:val="FFFFFF" w:themeColor="background1"/>
      </w:rPr>
      <w:tblPr/>
      <w:tcPr>
        <w:shd w:val="clear" w:color="auto" w:fill="3C8A2E" w:themeFill="accent4"/>
      </w:tcPr>
    </w:tblStylePr>
    <w:tblStylePr w:type="lastRow">
      <w:pPr>
        <w:spacing w:before="0" w:after="0" w:line="240" w:lineRule="auto"/>
      </w:pPr>
      <w:rPr>
        <w:b/>
        <w:bCs/>
      </w:rPr>
      <w:tblPr/>
      <w:tcPr>
        <w:tcBorders>
          <w:top w:val="double" w:sz="6" w:space="0" w:color="3C8A2E" w:themeColor="accent4"/>
          <w:left w:val="single" w:sz="8" w:space="0" w:color="3C8A2E" w:themeColor="accent4"/>
          <w:bottom w:val="single" w:sz="8" w:space="0" w:color="3C8A2E" w:themeColor="accent4"/>
          <w:right w:val="single" w:sz="8" w:space="0" w:color="3C8A2E" w:themeColor="accent4"/>
        </w:tcBorders>
      </w:tcPr>
    </w:tblStylePr>
    <w:tblStylePr w:type="firstCol">
      <w:rPr>
        <w:b/>
        <w:bCs/>
      </w:rPr>
    </w:tblStylePr>
    <w:tblStylePr w:type="lastCol">
      <w:rPr>
        <w:b/>
        <w:bCs/>
      </w:rPr>
    </w:tblStylePr>
    <w:tblStylePr w:type="band1Vert">
      <w:tblPr/>
      <w:tcPr>
        <w:tcBorders>
          <w:top w:val="single" w:sz="8" w:space="0" w:color="3C8A2E" w:themeColor="accent4"/>
          <w:left w:val="single" w:sz="8" w:space="0" w:color="3C8A2E" w:themeColor="accent4"/>
          <w:bottom w:val="single" w:sz="8" w:space="0" w:color="3C8A2E" w:themeColor="accent4"/>
          <w:right w:val="single" w:sz="8" w:space="0" w:color="3C8A2E" w:themeColor="accent4"/>
        </w:tcBorders>
      </w:tcPr>
    </w:tblStylePr>
    <w:tblStylePr w:type="band1Horz">
      <w:tblPr/>
      <w:tcPr>
        <w:tcBorders>
          <w:top w:val="single" w:sz="8" w:space="0" w:color="3C8A2E" w:themeColor="accent4"/>
          <w:left w:val="single" w:sz="8" w:space="0" w:color="3C8A2E" w:themeColor="accent4"/>
          <w:bottom w:val="single" w:sz="8" w:space="0" w:color="3C8A2E" w:themeColor="accent4"/>
          <w:right w:val="single" w:sz="8" w:space="0" w:color="3C8A2E" w:themeColor="accent4"/>
        </w:tcBorders>
      </w:tcPr>
    </w:tblStylePr>
  </w:style>
  <w:style w:type="paragraph" w:customStyle="1" w:styleId="8ContentsSubheadings">
    <w:name w:val="8. Contents Subheadings"/>
    <w:basedOn w:val="Normal"/>
    <w:link w:val="8ContentsSubheadingsChar"/>
    <w:qFormat/>
    <w:rsid w:val="00E73AF2"/>
    <w:pPr>
      <w:shd w:val="clear" w:color="auto" w:fill="00A1DE"/>
      <w:tabs>
        <w:tab w:val="right" w:pos="5103"/>
      </w:tabs>
      <w:spacing w:before="0" w:after="0" w:line="300" w:lineRule="exact"/>
    </w:pPr>
    <w:rPr>
      <w:noProof/>
      <w:color w:val="FFFFFF"/>
      <w:kern w:val="28"/>
      <w:sz w:val="17"/>
      <w:szCs w:val="16"/>
      <w:lang w:val="en-US"/>
    </w:rPr>
  </w:style>
  <w:style w:type="character" w:customStyle="1" w:styleId="8ContentsSubheadingsChar">
    <w:name w:val="8. Contents Subheadings Char"/>
    <w:link w:val="8ContentsSubheadings"/>
    <w:rsid w:val="00E73AF2"/>
    <w:rPr>
      <w:rFonts w:ascii="Arial" w:hAnsi="Arial"/>
      <w:noProof/>
      <w:color w:val="FFFFFF"/>
      <w:kern w:val="28"/>
      <w:sz w:val="17"/>
      <w:szCs w:val="16"/>
      <w:shd w:val="clear" w:color="auto" w:fill="00A1DE"/>
    </w:rPr>
  </w:style>
  <w:style w:type="paragraph" w:customStyle="1" w:styleId="02Bodytext">
    <w:name w:val="02. Bodytext"/>
    <w:autoRedefine/>
    <w:qFormat/>
    <w:rsid w:val="006641C0"/>
    <w:pPr>
      <w:widowControl w:val="0"/>
      <w:suppressAutoHyphens/>
      <w:autoSpaceDE w:val="0"/>
      <w:autoSpaceDN w:val="0"/>
      <w:adjustRightInd w:val="0"/>
      <w:spacing w:before="60" w:after="60"/>
      <w:textAlignment w:val="baseline"/>
    </w:pPr>
    <w:rPr>
      <w:rFonts w:ascii="Arial" w:eastAsia="MS PGothic" w:hAnsi="Arial" w:cs="Arial"/>
      <w:sz w:val="24"/>
      <w:szCs w:val="24"/>
      <w:lang w:val="en-GB" w:eastAsia="ja-JP"/>
    </w:rPr>
  </w:style>
  <w:style w:type="paragraph" w:customStyle="1" w:styleId="Heading1N">
    <w:name w:val="Heading 1 N"/>
    <w:basedOn w:val="Normal"/>
    <w:uiPriority w:val="42"/>
    <w:qFormat/>
    <w:rsid w:val="00E73AF2"/>
    <w:pPr>
      <w:spacing w:before="320" w:after="120" w:line="240" w:lineRule="auto"/>
    </w:pPr>
    <w:rPr>
      <w:b/>
      <w:noProof/>
      <w:color w:val="00A1DE"/>
      <w:lang w:val="en-US"/>
    </w:rPr>
  </w:style>
  <w:style w:type="paragraph" w:customStyle="1" w:styleId="Captionbody20090">
    <w:name w:val="[Caption body] 2009"/>
    <w:basedOn w:val="Normal"/>
    <w:uiPriority w:val="28"/>
    <w:qFormat/>
    <w:rsid w:val="00E73AF2"/>
    <w:pPr>
      <w:spacing w:before="0" w:after="80" w:line="200" w:lineRule="exact"/>
    </w:pPr>
    <w:rPr>
      <w:rFonts w:eastAsia="Calibri"/>
      <w:color w:val="auto"/>
      <w:sz w:val="18"/>
      <w:szCs w:val="22"/>
      <w:lang w:val="en-US"/>
    </w:rPr>
  </w:style>
  <w:style w:type="paragraph" w:customStyle="1" w:styleId="Bodycopynew">
    <w:name w:val="Body copy new"/>
    <w:basedOn w:val="Normal"/>
    <w:uiPriority w:val="42"/>
    <w:qFormat/>
    <w:rsid w:val="00E73AF2"/>
    <w:pPr>
      <w:spacing w:before="0" w:line="260" w:lineRule="atLeast"/>
    </w:pPr>
    <w:rPr>
      <w:rFonts w:eastAsia="Times New Roman" w:cs="Arial"/>
      <w:color w:val="auto"/>
      <w:sz w:val="18"/>
      <w:szCs w:val="18"/>
      <w:lang w:val="en-US"/>
    </w:rPr>
  </w:style>
  <w:style w:type="paragraph" w:customStyle="1" w:styleId="Bullet1new">
    <w:name w:val="Bullet 1 new"/>
    <w:basedOn w:val="ListParagraph"/>
    <w:uiPriority w:val="42"/>
    <w:qFormat/>
    <w:rsid w:val="00E73AF2"/>
    <w:pPr>
      <w:numPr>
        <w:numId w:val="6"/>
      </w:numPr>
      <w:spacing w:after="120" w:line="260" w:lineRule="atLeast"/>
      <w:contextualSpacing/>
    </w:pPr>
    <w:rPr>
      <w:rFonts w:eastAsia="Times"/>
      <w:noProof/>
      <w:sz w:val="18"/>
      <w:szCs w:val="18"/>
    </w:rPr>
  </w:style>
  <w:style w:type="paragraph" w:customStyle="1" w:styleId="Bodycopytable">
    <w:name w:val="Body copy table"/>
    <w:basedOn w:val="Bodycopynew"/>
    <w:uiPriority w:val="42"/>
    <w:qFormat/>
    <w:rsid w:val="00E73AF2"/>
    <w:pPr>
      <w:spacing w:after="0"/>
    </w:pPr>
    <w:rPr>
      <w:sz w:val="16"/>
    </w:rPr>
  </w:style>
  <w:style w:type="character" w:customStyle="1" w:styleId="st">
    <w:name w:val="st"/>
    <w:basedOn w:val="DefaultParagraphFont"/>
    <w:rsid w:val="00E73AF2"/>
  </w:style>
  <w:style w:type="table" w:styleId="MediumGrid1-Accent4">
    <w:name w:val="Medium Grid 1 Accent 4"/>
    <w:basedOn w:val="TableNormal"/>
    <w:uiPriority w:val="67"/>
    <w:rsid w:val="00E73AF2"/>
    <w:tblPr>
      <w:tblStyleRowBandSize w:val="1"/>
      <w:tblStyleColBandSize w:val="1"/>
      <w:tblBorders>
        <w:top w:val="single" w:sz="8" w:space="0" w:color="59C247" w:themeColor="accent4" w:themeTint="BF"/>
        <w:left w:val="single" w:sz="8" w:space="0" w:color="59C247" w:themeColor="accent4" w:themeTint="BF"/>
        <w:bottom w:val="single" w:sz="8" w:space="0" w:color="59C247" w:themeColor="accent4" w:themeTint="BF"/>
        <w:right w:val="single" w:sz="8" w:space="0" w:color="59C247" w:themeColor="accent4" w:themeTint="BF"/>
        <w:insideH w:val="single" w:sz="8" w:space="0" w:color="59C247" w:themeColor="accent4" w:themeTint="BF"/>
        <w:insideV w:val="single" w:sz="8" w:space="0" w:color="59C247" w:themeColor="accent4" w:themeTint="BF"/>
      </w:tblBorders>
    </w:tblPr>
    <w:tcPr>
      <w:shd w:val="clear" w:color="auto" w:fill="C8EAC2" w:themeFill="accent4" w:themeFillTint="3F"/>
    </w:tcPr>
    <w:tblStylePr w:type="firstRow">
      <w:rPr>
        <w:b/>
        <w:bCs/>
      </w:rPr>
    </w:tblStylePr>
    <w:tblStylePr w:type="lastRow">
      <w:rPr>
        <w:b/>
        <w:bCs/>
      </w:rPr>
      <w:tblPr/>
      <w:tcPr>
        <w:tcBorders>
          <w:top w:val="single" w:sz="18" w:space="0" w:color="59C247" w:themeColor="accent4" w:themeTint="BF"/>
        </w:tcBorders>
      </w:tcPr>
    </w:tblStylePr>
    <w:tblStylePr w:type="firstCol">
      <w:rPr>
        <w:b/>
        <w:bCs/>
      </w:rPr>
    </w:tblStylePr>
    <w:tblStylePr w:type="lastCol">
      <w:rPr>
        <w:b/>
        <w:bCs/>
      </w:rPr>
    </w:tblStylePr>
    <w:tblStylePr w:type="band1Vert">
      <w:tblPr/>
      <w:tcPr>
        <w:shd w:val="clear" w:color="auto" w:fill="91D685" w:themeFill="accent4" w:themeFillTint="7F"/>
      </w:tcPr>
    </w:tblStylePr>
    <w:tblStylePr w:type="band1Horz">
      <w:tblPr/>
      <w:tcPr>
        <w:shd w:val="clear" w:color="auto" w:fill="91D685" w:themeFill="accent4" w:themeFillTint="7F"/>
      </w:tcPr>
    </w:tblStylePr>
  </w:style>
  <w:style w:type="character" w:customStyle="1" w:styleId="HeaderChar">
    <w:name w:val="Header Char"/>
    <w:basedOn w:val="DefaultParagraphFont"/>
    <w:link w:val="Header"/>
    <w:uiPriority w:val="99"/>
    <w:rsid w:val="00E73AF2"/>
    <w:rPr>
      <w:rFonts w:ascii="Arial" w:hAnsi="Arial"/>
      <w:b/>
      <w:color w:val="000000"/>
      <w:sz w:val="16"/>
      <w:lang w:val="en-GB"/>
    </w:rPr>
  </w:style>
  <w:style w:type="paragraph" w:customStyle="1" w:styleId="Deloittebody1">
    <w:name w:val="Deloitte body"/>
    <w:link w:val="DeloittebodyChar0"/>
    <w:rsid w:val="00E73AF2"/>
    <w:pPr>
      <w:suppressAutoHyphens/>
      <w:spacing w:line="240" w:lineRule="exact"/>
    </w:pPr>
    <w:rPr>
      <w:rFonts w:ascii="Arial" w:hAnsi="Arial"/>
    </w:rPr>
  </w:style>
  <w:style w:type="character" w:customStyle="1" w:styleId="DeloittebodyChar0">
    <w:name w:val="Deloitte body Char"/>
    <w:basedOn w:val="DefaultParagraphFont"/>
    <w:link w:val="Deloittebody1"/>
    <w:rsid w:val="00E73AF2"/>
    <w:rPr>
      <w:rFonts w:ascii="Arial" w:hAnsi="Arial"/>
    </w:rPr>
  </w:style>
  <w:style w:type="table" w:styleId="TableColorful3">
    <w:name w:val="Table Colorful 3"/>
    <w:basedOn w:val="TableNormal"/>
    <w:semiHidden/>
    <w:rsid w:val="00E73AF2"/>
    <w:rPr>
      <w:rFonts w:ascii="Times New Roman" w:eastAsia="MS Mincho"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customStyle="1" w:styleId="CVSummary">
    <w:name w:val="CV Summary"/>
    <w:basedOn w:val="Normal"/>
    <w:rsid w:val="00184F70"/>
    <w:pPr>
      <w:tabs>
        <w:tab w:val="left" w:pos="3544"/>
      </w:tabs>
      <w:spacing w:before="0" w:after="0" w:line="240" w:lineRule="auto"/>
      <w:ind w:left="3544" w:hanging="3544"/>
    </w:pPr>
    <w:rPr>
      <w:rFonts w:eastAsia="Times New Roman"/>
      <w:color w:val="auto"/>
    </w:rPr>
  </w:style>
  <w:style w:type="paragraph" w:customStyle="1" w:styleId="BSubheading-Greendk">
    <w:name w:val="B Subheading - Green dk"/>
    <w:basedOn w:val="Normal"/>
    <w:qFormat/>
    <w:rsid w:val="00184F70"/>
    <w:pPr>
      <w:spacing w:before="120" w:after="120" w:line="240" w:lineRule="auto"/>
      <w:outlineLvl w:val="1"/>
    </w:pPr>
    <w:rPr>
      <w:b/>
      <w:noProof/>
      <w:color w:val="00A1DE"/>
      <w:sz w:val="24"/>
      <w:szCs w:val="24"/>
      <w:lang w:val="en-US"/>
    </w:rPr>
  </w:style>
  <w:style w:type="paragraph" w:customStyle="1" w:styleId="5TabletextDBlonW">
    <w:name w:val="5. Table text DBl on W"/>
    <w:basedOn w:val="Normal"/>
    <w:qFormat/>
    <w:rsid w:val="00530D61"/>
    <w:pPr>
      <w:widowControl w:val="0"/>
      <w:tabs>
        <w:tab w:val="left" w:pos="85"/>
      </w:tabs>
      <w:suppressAutoHyphens/>
      <w:autoSpaceDE w:val="0"/>
      <w:autoSpaceDN w:val="0"/>
      <w:adjustRightInd w:val="0"/>
      <w:spacing w:before="0" w:after="40" w:line="150" w:lineRule="atLeast"/>
      <w:ind w:left="85" w:hanging="85"/>
      <w:textAlignment w:val="baseline"/>
    </w:pPr>
    <w:rPr>
      <w:rFonts w:cs="FrutigerNextPro-Light"/>
      <w:spacing w:val="-1"/>
      <w:sz w:val="13"/>
      <w:szCs w:val="17"/>
      <w:lang w:eastAsia="ja-JP"/>
    </w:rPr>
  </w:style>
  <w:style w:type="paragraph" w:customStyle="1" w:styleId="BodyCopy1">
    <w:name w:val="Body Copy"/>
    <w:basedOn w:val="Normal"/>
    <w:next w:val="Normal"/>
    <w:link w:val="BodyCopyChar0"/>
    <w:uiPriority w:val="99"/>
    <w:qFormat/>
    <w:rsid w:val="00530D61"/>
    <w:pPr>
      <w:spacing w:before="120" w:after="120"/>
    </w:pPr>
    <w:rPr>
      <w:color w:val="000000" w:themeColor="text1"/>
      <w:szCs w:val="18"/>
    </w:rPr>
  </w:style>
  <w:style w:type="character" w:customStyle="1" w:styleId="BodyCopyChar0">
    <w:name w:val="Body Copy Char"/>
    <w:basedOn w:val="DefaultParagraphFont"/>
    <w:link w:val="BodyCopy1"/>
    <w:uiPriority w:val="99"/>
    <w:rsid w:val="00530D61"/>
    <w:rPr>
      <w:rFonts w:ascii="Arial" w:hAnsi="Arial"/>
      <w:color w:val="000000" w:themeColor="text1"/>
      <w:szCs w:val="18"/>
      <w:lang w:val="en-GB"/>
    </w:rPr>
  </w:style>
  <w:style w:type="paragraph" w:customStyle="1" w:styleId="5Tableheadings">
    <w:name w:val="5. Table headings"/>
    <w:basedOn w:val="5TabletextDBlonW"/>
    <w:rsid w:val="00530D61"/>
    <w:pPr>
      <w:spacing w:after="0"/>
      <w:ind w:left="0" w:firstLine="0"/>
    </w:pPr>
    <w:rPr>
      <w:b/>
      <w:color w:val="auto"/>
    </w:rPr>
  </w:style>
  <w:style w:type="paragraph" w:customStyle="1" w:styleId="DSubheading">
    <w:name w:val="D Subheading"/>
    <w:basedOn w:val="Normal"/>
    <w:rsid w:val="002538C3"/>
    <w:pPr>
      <w:keepNext/>
      <w:spacing w:before="320" w:after="120" w:line="240" w:lineRule="auto"/>
      <w:outlineLvl w:val="2"/>
    </w:pPr>
    <w:rPr>
      <w:b/>
      <w:i/>
      <w:noProof/>
      <w:color w:val="00A1DE" w:themeColor="accent3"/>
      <w:szCs w:val="24"/>
    </w:rPr>
  </w:style>
  <w:style w:type="paragraph" w:customStyle="1" w:styleId="BulletLevel1">
    <w:name w:val="Bullet Level 1"/>
    <w:basedOn w:val="Bodycopy"/>
    <w:link w:val="BulletLevel1Char0"/>
    <w:autoRedefine/>
    <w:qFormat/>
    <w:rsid w:val="002538C3"/>
    <w:pPr>
      <w:numPr>
        <w:numId w:val="7"/>
      </w:numPr>
      <w:tabs>
        <w:tab w:val="left" w:pos="3600"/>
        <w:tab w:val="left" w:pos="6750"/>
      </w:tabs>
      <w:spacing w:after="120" w:line="240" w:lineRule="exact"/>
    </w:pPr>
    <w:rPr>
      <w:rFonts w:eastAsia="Times New Roman"/>
      <w:color w:val="auto"/>
      <w:sz w:val="18"/>
    </w:rPr>
  </w:style>
  <w:style w:type="character" w:customStyle="1" w:styleId="BulletLevel1Char0">
    <w:name w:val="Bullet Level 1 Char"/>
    <w:basedOn w:val="DefaultParagraphFont"/>
    <w:link w:val="BulletLevel1"/>
    <w:rsid w:val="002538C3"/>
    <w:rPr>
      <w:rFonts w:ascii="Arial" w:eastAsia="Times New Roman" w:hAnsi="Arial"/>
      <w:sz w:val="18"/>
      <w:lang w:val="en-GB"/>
    </w:rPr>
  </w:style>
  <w:style w:type="paragraph" w:customStyle="1" w:styleId="Bodycopy-bulletintro">
    <w:name w:val="Body copy - bullet intro"/>
    <w:basedOn w:val="Bodycopy"/>
    <w:rsid w:val="002538C3"/>
    <w:pPr>
      <w:keepNext/>
      <w:suppressAutoHyphens/>
      <w:spacing w:after="120" w:line="240" w:lineRule="exact"/>
    </w:pPr>
    <w:rPr>
      <w:sz w:val="18"/>
      <w:lang w:val="en-US"/>
    </w:rPr>
  </w:style>
  <w:style w:type="paragraph" w:customStyle="1" w:styleId="CSubheading">
    <w:name w:val="C Subheading"/>
    <w:basedOn w:val="Heading3"/>
    <w:link w:val="CSubheadingChar"/>
    <w:qFormat/>
    <w:rsid w:val="002538C3"/>
    <w:pPr>
      <w:numPr>
        <w:ilvl w:val="0"/>
        <w:numId w:val="0"/>
      </w:numPr>
      <w:spacing w:line="240" w:lineRule="auto"/>
    </w:pPr>
    <w:rPr>
      <w:bCs w:val="0"/>
      <w:iCs w:val="0"/>
      <w:noProof/>
      <w:color w:val="002776" w:themeColor="accent1"/>
      <w:kern w:val="0"/>
      <w:sz w:val="22"/>
      <w:szCs w:val="24"/>
      <w:lang w:val="en-GB"/>
    </w:rPr>
  </w:style>
  <w:style w:type="character" w:customStyle="1" w:styleId="CSubheadingChar">
    <w:name w:val="C Subheading Char"/>
    <w:basedOn w:val="DefaultParagraphFont"/>
    <w:link w:val="CSubheading"/>
    <w:locked/>
    <w:rsid w:val="002538C3"/>
    <w:rPr>
      <w:rFonts w:ascii="Arial" w:hAnsi="Arial"/>
      <w:b/>
      <w:noProof/>
      <w:color w:val="002776" w:themeColor="accent1"/>
      <w:sz w:val="22"/>
      <w:szCs w:val="24"/>
      <w:lang w:val="en-GB"/>
    </w:rPr>
  </w:style>
  <w:style w:type="paragraph" w:customStyle="1" w:styleId="CaptionSource0">
    <w:name w:val="Caption Source"/>
    <w:qFormat/>
    <w:rsid w:val="00194AB3"/>
    <w:pPr>
      <w:spacing w:line="180" w:lineRule="atLeast"/>
    </w:pPr>
    <w:rPr>
      <w:rFonts w:ascii="Arial" w:hAnsi="Arial"/>
      <w:color w:val="000000"/>
      <w:sz w:val="14"/>
    </w:rPr>
  </w:style>
  <w:style w:type="paragraph" w:customStyle="1" w:styleId="Bodycopy2">
    <w:name w:val="_Body copy"/>
    <w:basedOn w:val="Normal"/>
    <w:link w:val="BodycopyChar1"/>
    <w:autoRedefine/>
    <w:qFormat/>
    <w:rsid w:val="00723AC1"/>
    <w:pPr>
      <w:spacing w:before="0" w:after="0" w:line="240" w:lineRule="auto"/>
    </w:pPr>
    <w:rPr>
      <w:rFonts w:eastAsia="+mn-ea"/>
      <w:bCs/>
      <w:iCs/>
      <w:noProof/>
      <w:kern w:val="24"/>
      <w:sz w:val="28"/>
      <w:szCs w:val="28"/>
    </w:rPr>
  </w:style>
  <w:style w:type="character" w:customStyle="1" w:styleId="BodycopyChar1">
    <w:name w:val="_Body copy Char"/>
    <w:link w:val="Bodycopy2"/>
    <w:rsid w:val="00723AC1"/>
    <w:rPr>
      <w:rFonts w:ascii="Arial" w:eastAsia="+mn-ea" w:hAnsi="Arial"/>
      <w:bCs/>
      <w:iCs/>
      <w:noProof/>
      <w:color w:val="000000"/>
      <w:kern w:val="24"/>
      <w:sz w:val="28"/>
      <w:szCs w:val="28"/>
      <w:lang w:val="en-GB"/>
    </w:rPr>
  </w:style>
  <w:style w:type="paragraph" w:customStyle="1" w:styleId="01Level1Bluesubhead">
    <w:name w:val="01. Level 1 Blue subhead"/>
    <w:link w:val="01Level1BluesubheadChar"/>
    <w:rsid w:val="00215AAF"/>
    <w:pPr>
      <w:spacing w:after="40" w:line="260" w:lineRule="exact"/>
    </w:pPr>
    <w:rPr>
      <w:rFonts w:ascii="Arial" w:hAnsi="Arial"/>
      <w:b/>
      <w:color w:val="00A1DE"/>
      <w:sz w:val="21"/>
      <w:szCs w:val="24"/>
    </w:rPr>
  </w:style>
  <w:style w:type="character" w:customStyle="1" w:styleId="01Level1BluesubheadChar">
    <w:name w:val="01. Level 1 Blue subhead Char"/>
    <w:link w:val="01Level1Bluesubhead"/>
    <w:rsid w:val="00215AAF"/>
    <w:rPr>
      <w:rFonts w:ascii="Arial" w:hAnsi="Arial"/>
      <w:b/>
      <w:color w:val="00A1DE"/>
      <w:sz w:val="21"/>
      <w:szCs w:val="24"/>
    </w:rPr>
  </w:style>
  <w:style w:type="paragraph" w:customStyle="1" w:styleId="bodycopy3">
    <w:name w:val="body copy"/>
    <w:basedOn w:val="Normal"/>
    <w:link w:val="bodycopyChar2"/>
    <w:qFormat/>
    <w:rsid w:val="00215AAF"/>
    <w:pPr>
      <w:spacing w:before="0" w:after="180" w:line="260" w:lineRule="exact"/>
    </w:pPr>
    <w:rPr>
      <w:color w:val="auto"/>
      <w:szCs w:val="18"/>
      <w:lang w:val="en-US"/>
    </w:rPr>
  </w:style>
  <w:style w:type="character" w:customStyle="1" w:styleId="bodycopyChar2">
    <w:name w:val="body copy Char"/>
    <w:link w:val="bodycopy3"/>
    <w:rsid w:val="00215AAF"/>
    <w:rPr>
      <w:rFonts w:ascii="Arial" w:hAnsi="Arial"/>
      <w:szCs w:val="18"/>
    </w:rPr>
  </w:style>
  <w:style w:type="character" w:customStyle="1" w:styleId="subtitle1">
    <w:name w:val="subtitle1"/>
    <w:rsid w:val="0030648B"/>
    <w:rPr>
      <w:rFonts w:ascii="Arial" w:hAnsi="Arial" w:cs="Arial" w:hint="default"/>
      <w:b/>
      <w:bCs/>
      <w:i w:val="0"/>
      <w:iCs w:val="0"/>
      <w:smallCaps w:val="0"/>
      <w:color w:val="1F6FBE"/>
      <w:sz w:val="20"/>
      <w:szCs w:val="20"/>
    </w:rPr>
  </w:style>
  <w:style w:type="paragraph" w:customStyle="1" w:styleId="table">
    <w:name w:val="table"/>
    <w:basedOn w:val="Normal"/>
    <w:rsid w:val="0030648B"/>
    <w:pPr>
      <w:spacing w:after="60" w:line="240" w:lineRule="auto"/>
    </w:pPr>
    <w:rPr>
      <w:rFonts w:eastAsia="Times New Roman" w:cs="Arial"/>
      <w:bCs/>
      <w:i/>
      <w:iCs/>
      <w:noProof/>
      <w:color w:val="000080"/>
      <w:sz w:val="18"/>
      <w:szCs w:val="18"/>
      <w:lang w:val="en-US"/>
    </w:rPr>
  </w:style>
  <w:style w:type="paragraph" w:customStyle="1" w:styleId="TableContent1">
    <w:name w:val="Table Content 1"/>
    <w:basedOn w:val="ListParagraph"/>
    <w:qFormat/>
    <w:rsid w:val="0030648B"/>
    <w:pPr>
      <w:numPr>
        <w:numId w:val="8"/>
      </w:numPr>
      <w:spacing w:line="280" w:lineRule="atLeast"/>
      <w:contextualSpacing/>
    </w:pPr>
    <w:rPr>
      <w:rFonts w:cs="Arial"/>
      <w:sz w:val="16"/>
      <w:szCs w:val="16"/>
      <w:lang w:val="en-GB"/>
    </w:rPr>
  </w:style>
  <w:style w:type="paragraph" w:customStyle="1" w:styleId="D-Bullet1">
    <w:name w:val="D - Bullet 1"/>
    <w:basedOn w:val="Normal"/>
    <w:rsid w:val="0030648B"/>
    <w:pPr>
      <w:numPr>
        <w:numId w:val="9"/>
      </w:numPr>
      <w:spacing w:before="120" w:after="120" w:line="280" w:lineRule="atLeast"/>
      <w:jc w:val="both"/>
    </w:pPr>
    <w:rPr>
      <w:rFonts w:ascii="Frutiger 45 Light" w:eastAsia="Times New Roman" w:hAnsi="Frutiger 45 Light"/>
      <w:color w:val="auto"/>
      <w:szCs w:val="24"/>
      <w:lang w:val="en-AU"/>
    </w:rPr>
  </w:style>
  <w:style w:type="table" w:customStyle="1" w:styleId="TableDeloitte1">
    <w:name w:val="Table Deloitte1"/>
    <w:basedOn w:val="TableNormal"/>
    <w:uiPriority w:val="99"/>
    <w:qFormat/>
    <w:rsid w:val="0030648B"/>
    <w:pPr>
      <w:spacing w:before="60" w:after="60"/>
    </w:pPr>
    <w:rPr>
      <w:rFonts w:ascii="Times New Roman" w:hAnsi="Times New Roman"/>
      <w:sz w:val="16"/>
    </w:rPr>
    <w:tblPr>
      <w:tblBorders>
        <w:bottom w:val="single" w:sz="4" w:space="0" w:color="92D400"/>
        <w:insideH w:val="single" w:sz="4" w:space="0" w:color="92D400"/>
      </w:tblBorders>
    </w:tblPr>
    <w:tcPr>
      <w:shd w:val="clear" w:color="auto" w:fill="auto"/>
    </w:tcPr>
    <w:tblStylePr w:type="firstRow">
      <w:pPr>
        <w:wordWrap/>
        <w:spacing w:beforeLines="0" w:beforeAutospacing="0" w:afterLines="0" w:afterAutospacing="0"/>
      </w:pPr>
      <w:rPr>
        <w:rFonts w:ascii="Arial" w:hAnsi="Arial"/>
        <w:b w:val="0"/>
        <w:color w:val="FFFFFF"/>
        <w:sz w:val="18"/>
      </w:rPr>
      <w:tblPr/>
      <w:tcPr>
        <w:tcBorders>
          <w:top w:val="single" w:sz="4" w:space="0" w:color="92D400"/>
          <w:left w:val="single" w:sz="4" w:space="0" w:color="92D400"/>
          <w:bottom w:val="single" w:sz="4" w:space="0" w:color="92D400"/>
          <w:right w:val="single" w:sz="4" w:space="0" w:color="92D400"/>
          <w:insideH w:val="single" w:sz="4" w:space="0" w:color="92D400"/>
          <w:insideV w:val="single" w:sz="4" w:space="0" w:color="92D400"/>
          <w:tl2br w:val="nil"/>
          <w:tr2bl w:val="nil"/>
        </w:tcBorders>
        <w:shd w:val="clear" w:color="auto" w:fill="92D400"/>
      </w:tcPr>
    </w:tblStylePr>
  </w:style>
  <w:style w:type="paragraph" w:styleId="ListContinue4">
    <w:name w:val="List Continue 4"/>
    <w:basedOn w:val="Normal"/>
    <w:rsid w:val="0030648B"/>
    <w:pPr>
      <w:spacing w:before="0" w:after="120" w:line="240" w:lineRule="auto"/>
      <w:ind w:left="1440"/>
    </w:pPr>
    <w:rPr>
      <w:rFonts w:eastAsia="SimSun" w:cs="Arial"/>
      <w:color w:val="auto"/>
      <w:sz w:val="22"/>
      <w:szCs w:val="22"/>
      <w:lang w:val="en-US"/>
    </w:rPr>
  </w:style>
  <w:style w:type="character" w:customStyle="1" w:styleId="PulloutQuoteChar">
    <w:name w:val="Pullout Quote Char"/>
    <w:link w:val="PulloutQuote"/>
    <w:rsid w:val="0030648B"/>
    <w:rPr>
      <w:rFonts w:ascii="Times New Roman" w:hAnsi="Times New Roman"/>
      <w:color w:val="00A1DE"/>
      <w:sz w:val="32"/>
      <w:lang w:val="en-GB"/>
    </w:rPr>
  </w:style>
  <w:style w:type="character" w:customStyle="1" w:styleId="SubheadingblueChar">
    <w:name w:val="Subheading blue Char"/>
    <w:link w:val="Subheadingblue"/>
    <w:rsid w:val="0030648B"/>
    <w:rPr>
      <w:rFonts w:ascii="Arial" w:hAnsi="Arial"/>
      <w:b/>
      <w:color w:val="00A1DE"/>
      <w:sz w:val="24"/>
      <w:lang w:val="en-GB"/>
    </w:rPr>
  </w:style>
  <w:style w:type="paragraph" w:customStyle="1" w:styleId="DTReportBodyRep">
    <w:name w:val="DT Report Body Rep"/>
    <w:basedOn w:val="Normal"/>
    <w:rsid w:val="0030648B"/>
    <w:pPr>
      <w:ind w:left="851"/>
    </w:pPr>
  </w:style>
  <w:style w:type="paragraph" w:customStyle="1" w:styleId="Bodycopybold">
    <w:name w:val="Body copy bold"/>
    <w:autoRedefine/>
    <w:rsid w:val="00A13A18"/>
    <w:pPr>
      <w:keepNext/>
      <w:spacing w:before="120" w:after="120" w:line="240" w:lineRule="exact"/>
    </w:pPr>
    <w:rPr>
      <w:rFonts w:ascii="Arial" w:hAnsi="Arial"/>
      <w:b/>
      <w:color w:val="000000"/>
      <w:sz w:val="24"/>
      <w:lang w:val="en-GB"/>
    </w:rPr>
  </w:style>
  <w:style w:type="paragraph" w:customStyle="1" w:styleId="Bullet2">
    <w:name w:val="Bullet 2"/>
    <w:basedOn w:val="ListBullet2"/>
    <w:autoRedefine/>
    <w:qFormat/>
    <w:rsid w:val="00A13A18"/>
    <w:pPr>
      <w:numPr>
        <w:numId w:val="25"/>
      </w:numPr>
      <w:tabs>
        <w:tab w:val="clear" w:pos="567"/>
        <w:tab w:val="clear" w:pos="1134"/>
      </w:tabs>
      <w:spacing w:before="0" w:after="60" w:line="240" w:lineRule="auto"/>
      <w:ind w:left="720"/>
    </w:pPr>
    <w:rPr>
      <w:rFonts w:cs="Arial"/>
      <w:bCs/>
      <w:sz w:val="20"/>
      <w:szCs w:val="18"/>
      <w:lang w:val="en-US"/>
    </w:rPr>
  </w:style>
  <w:style w:type="paragraph" w:customStyle="1" w:styleId="Table0">
    <w:name w:val="Table"/>
    <w:basedOn w:val="Normal"/>
    <w:semiHidden/>
    <w:rsid w:val="00A13A18"/>
    <w:pPr>
      <w:framePr w:hSpace="187" w:wrap="around" w:vAnchor="text" w:hAnchor="text" w:y="1"/>
      <w:spacing w:before="0" w:after="0" w:line="250" w:lineRule="atLeast"/>
    </w:pPr>
    <w:rPr>
      <w:rFonts w:ascii="Times New Roman" w:eastAsiaTheme="minorHAnsi" w:hAnsi="Times New Roman" w:cstheme="minorBidi"/>
      <w:color w:val="auto"/>
      <w:sz w:val="18"/>
      <w:szCs w:val="22"/>
    </w:rPr>
  </w:style>
  <w:style w:type="paragraph" w:customStyle="1" w:styleId="DocumentControlInformation">
    <w:name w:val="Document Control Information"/>
    <w:autoRedefine/>
    <w:rsid w:val="00A13A18"/>
    <w:pPr>
      <w:pageBreakBefore/>
      <w:spacing w:after="240"/>
    </w:pPr>
    <w:rPr>
      <w:rFonts w:ascii="Arial" w:eastAsia="Times New Roman" w:hAnsi="Arial" w:cs="Arial"/>
      <w:b/>
      <w:color w:val="002776"/>
      <w:sz w:val="24"/>
      <w:szCs w:val="24"/>
    </w:rPr>
  </w:style>
  <w:style w:type="paragraph" w:customStyle="1" w:styleId="Tabletext">
    <w:name w:val="Tabletext"/>
    <w:basedOn w:val="Normal"/>
    <w:autoRedefine/>
    <w:qFormat/>
    <w:rsid w:val="00A13A18"/>
    <w:pPr>
      <w:spacing w:before="0" w:after="0" w:line="250" w:lineRule="atLeast"/>
    </w:pPr>
    <w:rPr>
      <w:rFonts w:asciiTheme="minorHAnsi" w:hAnsiTheme="minorHAnsi" w:cs="Arial"/>
      <w:color w:val="auto"/>
      <w:sz w:val="18"/>
      <w:szCs w:val="22"/>
    </w:rPr>
  </w:style>
  <w:style w:type="paragraph" w:customStyle="1" w:styleId="StyleTitleLeft281">
    <w:name w:val="Style Title + Left:  2.81&quot;"/>
    <w:basedOn w:val="Normal"/>
    <w:semiHidden/>
    <w:rsid w:val="00A13A18"/>
    <w:pPr>
      <w:spacing w:before="0" w:after="0" w:line="250" w:lineRule="atLeast"/>
      <w:ind w:left="4050"/>
    </w:pPr>
    <w:rPr>
      <w:rFonts w:ascii="Garamond 3" w:eastAsiaTheme="minorHAnsi" w:hAnsi="Garamond 3" w:cstheme="minorBidi"/>
      <w:bCs/>
      <w:color w:val="auto"/>
      <w:sz w:val="48"/>
      <w:szCs w:val="22"/>
    </w:rPr>
  </w:style>
  <w:style w:type="paragraph" w:customStyle="1" w:styleId="FooterLandscape">
    <w:name w:val="FooterLandscape"/>
    <w:basedOn w:val="Footer"/>
    <w:semiHidden/>
    <w:rsid w:val="00A13A18"/>
    <w:pPr>
      <w:tabs>
        <w:tab w:val="clear" w:pos="4320"/>
        <w:tab w:val="clear" w:pos="9072"/>
        <w:tab w:val="clear" w:pos="14175"/>
        <w:tab w:val="center" w:pos="6480"/>
        <w:tab w:val="right" w:pos="7655"/>
        <w:tab w:val="right" w:pos="8222"/>
        <w:tab w:val="right" w:pos="12960"/>
      </w:tabs>
      <w:ind w:left="-1985"/>
    </w:pPr>
    <w:rPr>
      <w:rFonts w:asciiTheme="minorHAnsi" w:eastAsiaTheme="minorHAnsi" w:hAnsiTheme="minorHAnsi" w:cstheme="minorBidi"/>
      <w:b w:val="0"/>
      <w:color w:val="auto"/>
      <w:sz w:val="12"/>
      <w:szCs w:val="22"/>
    </w:rPr>
  </w:style>
  <w:style w:type="paragraph" w:customStyle="1" w:styleId="Bullet3">
    <w:name w:val="Bullet 3"/>
    <w:basedOn w:val="Bullet2"/>
    <w:rsid w:val="00A13A18"/>
    <w:pPr>
      <w:numPr>
        <w:numId w:val="31"/>
      </w:numPr>
      <w:ind w:left="1080"/>
    </w:pPr>
  </w:style>
  <w:style w:type="paragraph" w:customStyle="1" w:styleId="Tablehead1">
    <w:name w:val="Tablehead1"/>
    <w:basedOn w:val="Normal"/>
    <w:qFormat/>
    <w:rsid w:val="00A13A18"/>
    <w:pPr>
      <w:keepNext/>
      <w:spacing w:after="60" w:line="250" w:lineRule="atLeast"/>
      <w:jc w:val="center"/>
    </w:pPr>
    <w:rPr>
      <w:rFonts w:ascii="Arial Bold" w:eastAsiaTheme="minorHAnsi" w:hAnsi="Arial Bold" w:cstheme="minorBidi"/>
      <w:b/>
      <w:bCs/>
      <w:color w:val="FFFFFF"/>
      <w:sz w:val="18"/>
      <w:szCs w:val="22"/>
    </w:rPr>
  </w:style>
  <w:style w:type="numbering" w:styleId="111111">
    <w:name w:val="Outline List 2"/>
    <w:basedOn w:val="NoList"/>
    <w:semiHidden/>
    <w:rsid w:val="00A13A18"/>
    <w:pPr>
      <w:numPr>
        <w:numId w:val="12"/>
      </w:numPr>
    </w:pPr>
  </w:style>
  <w:style w:type="numbering" w:styleId="1ai">
    <w:name w:val="Outline List 1"/>
    <w:basedOn w:val="NoList"/>
    <w:semiHidden/>
    <w:rsid w:val="00A13A18"/>
    <w:pPr>
      <w:numPr>
        <w:numId w:val="13"/>
      </w:numPr>
    </w:pPr>
  </w:style>
  <w:style w:type="numbering" w:styleId="ArticleSection">
    <w:name w:val="Outline List 3"/>
    <w:basedOn w:val="NoList"/>
    <w:semiHidden/>
    <w:rsid w:val="00A13A18"/>
    <w:pPr>
      <w:numPr>
        <w:numId w:val="14"/>
      </w:numPr>
    </w:pPr>
  </w:style>
  <w:style w:type="paragraph" w:customStyle="1" w:styleId="TOC">
    <w:name w:val="TOC"/>
    <w:autoRedefine/>
    <w:rsid w:val="00A13A18"/>
    <w:pPr>
      <w:spacing w:after="240"/>
    </w:pPr>
    <w:rPr>
      <w:rFonts w:ascii="Arial" w:eastAsia="Times New Roman" w:hAnsi="Arial" w:cs="Arial"/>
      <w:b/>
      <w:color w:val="002776"/>
      <w:sz w:val="24"/>
      <w:szCs w:val="24"/>
    </w:rPr>
  </w:style>
  <w:style w:type="paragraph" w:styleId="Date">
    <w:name w:val="Date"/>
    <w:basedOn w:val="Normal"/>
    <w:next w:val="Normal"/>
    <w:link w:val="DateChar"/>
    <w:semiHidden/>
    <w:rsid w:val="00A13A18"/>
    <w:pPr>
      <w:spacing w:before="0" w:after="0" w:line="250" w:lineRule="atLeast"/>
    </w:pPr>
    <w:rPr>
      <w:rFonts w:asciiTheme="minorHAnsi" w:eastAsiaTheme="minorHAnsi" w:hAnsiTheme="minorHAnsi" w:cstheme="minorBidi"/>
      <w:color w:val="auto"/>
      <w:sz w:val="18"/>
      <w:szCs w:val="22"/>
    </w:rPr>
  </w:style>
  <w:style w:type="character" w:customStyle="1" w:styleId="DateChar">
    <w:name w:val="Date Char"/>
    <w:basedOn w:val="DefaultParagraphFont"/>
    <w:link w:val="Date"/>
    <w:semiHidden/>
    <w:rsid w:val="00A13A18"/>
    <w:rPr>
      <w:rFonts w:asciiTheme="minorHAnsi" w:eastAsiaTheme="minorHAnsi" w:hAnsiTheme="minorHAnsi" w:cstheme="minorBidi"/>
      <w:sz w:val="18"/>
      <w:szCs w:val="22"/>
      <w:lang w:val="en-GB"/>
    </w:rPr>
  </w:style>
  <w:style w:type="paragraph" w:styleId="E-mailSignature">
    <w:name w:val="E-mail Signature"/>
    <w:basedOn w:val="Normal"/>
    <w:link w:val="E-mailSignatureChar"/>
    <w:semiHidden/>
    <w:rsid w:val="00A13A18"/>
    <w:pPr>
      <w:spacing w:before="0" w:after="0" w:line="250" w:lineRule="atLeast"/>
    </w:pPr>
    <w:rPr>
      <w:rFonts w:asciiTheme="minorHAnsi" w:eastAsiaTheme="minorHAnsi" w:hAnsiTheme="minorHAnsi" w:cstheme="minorBidi"/>
      <w:color w:val="auto"/>
      <w:sz w:val="18"/>
      <w:szCs w:val="22"/>
    </w:rPr>
  </w:style>
  <w:style w:type="character" w:customStyle="1" w:styleId="E-mailSignatureChar">
    <w:name w:val="E-mail Signature Char"/>
    <w:basedOn w:val="DefaultParagraphFont"/>
    <w:link w:val="E-mailSignature"/>
    <w:semiHidden/>
    <w:rsid w:val="00A13A18"/>
    <w:rPr>
      <w:rFonts w:asciiTheme="minorHAnsi" w:eastAsiaTheme="minorHAnsi" w:hAnsiTheme="minorHAnsi" w:cstheme="minorBidi"/>
      <w:sz w:val="18"/>
      <w:szCs w:val="22"/>
      <w:lang w:val="en-GB"/>
    </w:rPr>
  </w:style>
  <w:style w:type="paragraph" w:styleId="EnvelopeReturn">
    <w:name w:val="envelope return"/>
    <w:basedOn w:val="Normal"/>
    <w:semiHidden/>
    <w:rsid w:val="00A13A18"/>
    <w:pPr>
      <w:spacing w:before="0" w:after="0" w:line="250" w:lineRule="atLeast"/>
    </w:pPr>
    <w:rPr>
      <w:rFonts w:asciiTheme="minorHAnsi" w:eastAsiaTheme="minorHAnsi" w:hAnsiTheme="minorHAnsi" w:cs="Arial"/>
      <w:color w:val="auto"/>
      <w:sz w:val="18"/>
      <w:szCs w:val="22"/>
    </w:rPr>
  </w:style>
  <w:style w:type="character" w:styleId="FollowedHyperlink">
    <w:name w:val="FollowedHyperlink"/>
    <w:basedOn w:val="DefaultParagraphFont"/>
    <w:semiHidden/>
    <w:rsid w:val="00A13A18"/>
    <w:rPr>
      <w:color w:val="800080"/>
      <w:u w:val="single"/>
    </w:rPr>
  </w:style>
  <w:style w:type="character" w:styleId="HTMLAcronym">
    <w:name w:val="HTML Acronym"/>
    <w:basedOn w:val="DefaultParagraphFont"/>
    <w:semiHidden/>
    <w:rsid w:val="00A13A18"/>
  </w:style>
  <w:style w:type="paragraph" w:styleId="HTMLAddress">
    <w:name w:val="HTML Address"/>
    <w:basedOn w:val="Normal"/>
    <w:link w:val="HTMLAddressChar"/>
    <w:semiHidden/>
    <w:rsid w:val="00A13A18"/>
    <w:pPr>
      <w:spacing w:before="0" w:after="0" w:line="250" w:lineRule="atLeast"/>
    </w:pPr>
    <w:rPr>
      <w:rFonts w:asciiTheme="minorHAnsi" w:eastAsiaTheme="minorHAnsi" w:hAnsiTheme="minorHAnsi" w:cstheme="minorBidi"/>
      <w:i/>
      <w:iCs/>
      <w:color w:val="auto"/>
      <w:sz w:val="18"/>
      <w:szCs w:val="22"/>
    </w:rPr>
  </w:style>
  <w:style w:type="character" w:customStyle="1" w:styleId="HTMLAddressChar">
    <w:name w:val="HTML Address Char"/>
    <w:basedOn w:val="DefaultParagraphFont"/>
    <w:link w:val="HTMLAddress"/>
    <w:semiHidden/>
    <w:rsid w:val="00A13A18"/>
    <w:rPr>
      <w:rFonts w:asciiTheme="minorHAnsi" w:eastAsiaTheme="minorHAnsi" w:hAnsiTheme="minorHAnsi" w:cstheme="minorBidi"/>
      <w:i/>
      <w:iCs/>
      <w:sz w:val="18"/>
      <w:szCs w:val="22"/>
      <w:lang w:val="en-GB"/>
    </w:rPr>
  </w:style>
  <w:style w:type="character" w:styleId="HTMLCite">
    <w:name w:val="HTML Cite"/>
    <w:basedOn w:val="DefaultParagraphFont"/>
    <w:semiHidden/>
    <w:rsid w:val="00A13A18"/>
    <w:rPr>
      <w:i/>
      <w:iCs/>
    </w:rPr>
  </w:style>
  <w:style w:type="character" w:styleId="HTMLCode">
    <w:name w:val="HTML Code"/>
    <w:basedOn w:val="DefaultParagraphFont"/>
    <w:semiHidden/>
    <w:rsid w:val="00A13A18"/>
    <w:rPr>
      <w:rFonts w:ascii="Courier New" w:hAnsi="Courier New" w:cs="Courier New"/>
      <w:sz w:val="20"/>
      <w:szCs w:val="20"/>
    </w:rPr>
  </w:style>
  <w:style w:type="character" w:styleId="HTMLDefinition">
    <w:name w:val="HTML Definition"/>
    <w:basedOn w:val="DefaultParagraphFont"/>
    <w:semiHidden/>
    <w:rsid w:val="00A13A18"/>
    <w:rPr>
      <w:i/>
      <w:iCs/>
    </w:rPr>
  </w:style>
  <w:style w:type="character" w:styleId="HTMLKeyboard">
    <w:name w:val="HTML Keyboard"/>
    <w:basedOn w:val="DefaultParagraphFont"/>
    <w:semiHidden/>
    <w:rsid w:val="00A13A18"/>
    <w:rPr>
      <w:rFonts w:ascii="Courier New" w:hAnsi="Courier New" w:cs="Courier New"/>
      <w:sz w:val="20"/>
      <w:szCs w:val="20"/>
    </w:rPr>
  </w:style>
  <w:style w:type="paragraph" w:styleId="HTMLPreformatted">
    <w:name w:val="HTML Preformatted"/>
    <w:basedOn w:val="Normal"/>
    <w:link w:val="HTMLPreformattedChar"/>
    <w:semiHidden/>
    <w:rsid w:val="00A13A18"/>
    <w:pPr>
      <w:spacing w:before="0" w:after="0" w:line="250" w:lineRule="atLeast"/>
    </w:pPr>
    <w:rPr>
      <w:rFonts w:ascii="Courier New" w:eastAsiaTheme="minorHAnsi" w:hAnsi="Courier New" w:cs="Courier New"/>
      <w:color w:val="auto"/>
      <w:sz w:val="18"/>
      <w:szCs w:val="22"/>
    </w:rPr>
  </w:style>
  <w:style w:type="character" w:customStyle="1" w:styleId="HTMLPreformattedChar">
    <w:name w:val="HTML Preformatted Char"/>
    <w:basedOn w:val="DefaultParagraphFont"/>
    <w:link w:val="HTMLPreformatted"/>
    <w:semiHidden/>
    <w:rsid w:val="00A13A18"/>
    <w:rPr>
      <w:rFonts w:ascii="Courier New" w:eastAsiaTheme="minorHAnsi" w:hAnsi="Courier New" w:cs="Courier New"/>
      <w:sz w:val="18"/>
      <w:szCs w:val="22"/>
      <w:lang w:val="en-GB"/>
    </w:rPr>
  </w:style>
  <w:style w:type="character" w:styleId="HTMLSample">
    <w:name w:val="HTML Sample"/>
    <w:basedOn w:val="DefaultParagraphFont"/>
    <w:semiHidden/>
    <w:rsid w:val="00A13A18"/>
    <w:rPr>
      <w:rFonts w:ascii="Courier New" w:hAnsi="Courier New" w:cs="Courier New"/>
    </w:rPr>
  </w:style>
  <w:style w:type="character" w:styleId="HTMLTypewriter">
    <w:name w:val="HTML Typewriter"/>
    <w:basedOn w:val="DefaultParagraphFont"/>
    <w:semiHidden/>
    <w:rsid w:val="00A13A18"/>
    <w:rPr>
      <w:rFonts w:ascii="Courier New" w:hAnsi="Courier New" w:cs="Courier New"/>
      <w:sz w:val="20"/>
      <w:szCs w:val="20"/>
    </w:rPr>
  </w:style>
  <w:style w:type="character" w:styleId="HTMLVariable">
    <w:name w:val="HTML Variable"/>
    <w:basedOn w:val="DefaultParagraphFont"/>
    <w:semiHidden/>
    <w:rsid w:val="00A13A18"/>
    <w:rPr>
      <w:i/>
      <w:iCs/>
    </w:rPr>
  </w:style>
  <w:style w:type="character" w:styleId="LineNumber">
    <w:name w:val="line number"/>
    <w:basedOn w:val="DefaultParagraphFont"/>
    <w:semiHidden/>
    <w:rsid w:val="00A13A18"/>
  </w:style>
  <w:style w:type="paragraph" w:styleId="List">
    <w:name w:val="List"/>
    <w:basedOn w:val="Bodycopy"/>
    <w:autoRedefine/>
    <w:semiHidden/>
    <w:qFormat/>
    <w:rsid w:val="00A13A18"/>
    <w:pPr>
      <w:numPr>
        <w:numId w:val="26"/>
      </w:numPr>
      <w:spacing w:after="0" w:line="240" w:lineRule="auto"/>
    </w:pPr>
    <w:rPr>
      <w:lang w:val="en-US"/>
    </w:rPr>
  </w:style>
  <w:style w:type="paragraph" w:styleId="List2">
    <w:name w:val="List 2"/>
    <w:basedOn w:val="Bodycopy"/>
    <w:autoRedefine/>
    <w:semiHidden/>
    <w:qFormat/>
    <w:rsid w:val="00A13A18"/>
    <w:pPr>
      <w:numPr>
        <w:numId w:val="21"/>
      </w:numPr>
      <w:spacing w:after="0" w:line="240" w:lineRule="auto"/>
    </w:pPr>
    <w:rPr>
      <w:lang w:val="en-US"/>
    </w:rPr>
  </w:style>
  <w:style w:type="paragraph" w:styleId="List3">
    <w:name w:val="List 3"/>
    <w:basedOn w:val="Normal"/>
    <w:semiHidden/>
    <w:rsid w:val="00A13A18"/>
    <w:pPr>
      <w:spacing w:before="0" w:after="0" w:line="250" w:lineRule="atLeast"/>
      <w:ind w:left="1080" w:hanging="360"/>
    </w:pPr>
    <w:rPr>
      <w:rFonts w:asciiTheme="minorHAnsi" w:eastAsiaTheme="minorHAnsi" w:hAnsiTheme="minorHAnsi" w:cstheme="minorBidi"/>
      <w:color w:val="auto"/>
      <w:sz w:val="18"/>
      <w:szCs w:val="22"/>
    </w:rPr>
  </w:style>
  <w:style w:type="paragraph" w:styleId="List4">
    <w:name w:val="List 4"/>
    <w:basedOn w:val="Normal"/>
    <w:semiHidden/>
    <w:rsid w:val="00A13A18"/>
    <w:pPr>
      <w:spacing w:before="0" w:after="0" w:line="250" w:lineRule="atLeast"/>
      <w:ind w:left="1440" w:hanging="360"/>
    </w:pPr>
    <w:rPr>
      <w:rFonts w:asciiTheme="minorHAnsi" w:eastAsiaTheme="minorHAnsi" w:hAnsiTheme="minorHAnsi" w:cstheme="minorBidi"/>
      <w:color w:val="auto"/>
      <w:sz w:val="18"/>
      <w:szCs w:val="22"/>
    </w:rPr>
  </w:style>
  <w:style w:type="paragraph" w:styleId="List5">
    <w:name w:val="List 5"/>
    <w:basedOn w:val="Normal"/>
    <w:semiHidden/>
    <w:rsid w:val="00A13A18"/>
    <w:pPr>
      <w:spacing w:before="0" w:after="0" w:line="250" w:lineRule="atLeast"/>
      <w:ind w:left="1800" w:hanging="360"/>
    </w:pPr>
    <w:rPr>
      <w:rFonts w:asciiTheme="minorHAnsi" w:eastAsiaTheme="minorHAnsi" w:hAnsiTheme="minorHAnsi" w:cstheme="minorBidi"/>
      <w:color w:val="auto"/>
      <w:sz w:val="18"/>
      <w:szCs w:val="22"/>
    </w:rPr>
  </w:style>
  <w:style w:type="paragraph" w:styleId="ListBullet3">
    <w:name w:val="List Bullet 3"/>
    <w:basedOn w:val="Normal"/>
    <w:autoRedefine/>
    <w:semiHidden/>
    <w:rsid w:val="00A13A18"/>
    <w:pPr>
      <w:numPr>
        <w:numId w:val="15"/>
      </w:numPr>
      <w:spacing w:before="0" w:after="0" w:line="250" w:lineRule="atLeast"/>
    </w:pPr>
    <w:rPr>
      <w:rFonts w:asciiTheme="minorHAnsi" w:eastAsiaTheme="minorHAnsi" w:hAnsiTheme="minorHAnsi" w:cstheme="minorBidi"/>
      <w:color w:val="auto"/>
      <w:sz w:val="18"/>
      <w:szCs w:val="22"/>
    </w:rPr>
  </w:style>
  <w:style w:type="paragraph" w:styleId="ListBullet4">
    <w:name w:val="List Bullet 4"/>
    <w:basedOn w:val="Normal"/>
    <w:autoRedefine/>
    <w:semiHidden/>
    <w:rsid w:val="00A13A18"/>
    <w:pPr>
      <w:numPr>
        <w:numId w:val="16"/>
      </w:numPr>
      <w:spacing w:before="0" w:after="0" w:line="250" w:lineRule="atLeast"/>
    </w:pPr>
    <w:rPr>
      <w:rFonts w:asciiTheme="minorHAnsi" w:eastAsiaTheme="minorHAnsi" w:hAnsiTheme="minorHAnsi" w:cstheme="minorBidi"/>
      <w:color w:val="auto"/>
      <w:sz w:val="18"/>
      <w:szCs w:val="22"/>
    </w:rPr>
  </w:style>
  <w:style w:type="paragraph" w:styleId="ListBullet5">
    <w:name w:val="List Bullet 5"/>
    <w:basedOn w:val="Normal"/>
    <w:autoRedefine/>
    <w:semiHidden/>
    <w:rsid w:val="00A13A18"/>
    <w:pPr>
      <w:numPr>
        <w:numId w:val="17"/>
      </w:numPr>
      <w:spacing w:before="0" w:after="0" w:line="250" w:lineRule="atLeast"/>
    </w:pPr>
    <w:rPr>
      <w:rFonts w:asciiTheme="minorHAnsi" w:eastAsiaTheme="minorHAnsi" w:hAnsiTheme="minorHAnsi" w:cstheme="minorBidi"/>
      <w:color w:val="auto"/>
      <w:sz w:val="18"/>
      <w:szCs w:val="22"/>
    </w:rPr>
  </w:style>
  <w:style w:type="paragraph" w:styleId="ListContinue">
    <w:name w:val="List Continue"/>
    <w:basedOn w:val="Normal"/>
    <w:semiHidden/>
    <w:rsid w:val="00A13A18"/>
    <w:pPr>
      <w:spacing w:before="0" w:after="120" w:line="250" w:lineRule="atLeast"/>
      <w:ind w:left="360"/>
    </w:pPr>
    <w:rPr>
      <w:rFonts w:asciiTheme="minorHAnsi" w:eastAsiaTheme="minorHAnsi" w:hAnsiTheme="minorHAnsi" w:cstheme="minorBidi"/>
      <w:color w:val="auto"/>
      <w:sz w:val="18"/>
      <w:szCs w:val="22"/>
    </w:rPr>
  </w:style>
  <w:style w:type="paragraph" w:styleId="ListContinue2">
    <w:name w:val="List Continue 2"/>
    <w:basedOn w:val="Normal"/>
    <w:semiHidden/>
    <w:rsid w:val="00A13A18"/>
    <w:pPr>
      <w:spacing w:before="0" w:after="120" w:line="250" w:lineRule="atLeast"/>
      <w:ind w:left="720"/>
    </w:pPr>
    <w:rPr>
      <w:rFonts w:asciiTheme="minorHAnsi" w:eastAsiaTheme="minorHAnsi" w:hAnsiTheme="minorHAnsi" w:cstheme="minorBidi"/>
      <w:color w:val="auto"/>
      <w:sz w:val="18"/>
      <w:szCs w:val="22"/>
    </w:rPr>
  </w:style>
  <w:style w:type="paragraph" w:styleId="ListContinue3">
    <w:name w:val="List Continue 3"/>
    <w:basedOn w:val="Normal"/>
    <w:semiHidden/>
    <w:rsid w:val="00A13A18"/>
    <w:pPr>
      <w:spacing w:before="0" w:after="120" w:line="250" w:lineRule="atLeast"/>
      <w:ind w:left="1080"/>
    </w:pPr>
    <w:rPr>
      <w:rFonts w:asciiTheme="minorHAnsi" w:eastAsiaTheme="minorHAnsi" w:hAnsiTheme="minorHAnsi" w:cstheme="minorBidi"/>
      <w:color w:val="auto"/>
      <w:sz w:val="18"/>
      <w:szCs w:val="22"/>
    </w:rPr>
  </w:style>
  <w:style w:type="paragraph" w:styleId="ListContinue5">
    <w:name w:val="List Continue 5"/>
    <w:basedOn w:val="Normal"/>
    <w:semiHidden/>
    <w:rsid w:val="00A13A18"/>
    <w:pPr>
      <w:spacing w:before="0" w:after="120" w:line="250" w:lineRule="atLeast"/>
      <w:ind w:left="1800"/>
    </w:pPr>
    <w:rPr>
      <w:rFonts w:asciiTheme="minorHAnsi" w:eastAsiaTheme="minorHAnsi" w:hAnsiTheme="minorHAnsi" w:cstheme="minorBidi"/>
      <w:color w:val="auto"/>
      <w:sz w:val="18"/>
      <w:szCs w:val="22"/>
    </w:rPr>
  </w:style>
  <w:style w:type="paragraph" w:styleId="ListNumber">
    <w:name w:val="List Number"/>
    <w:basedOn w:val="Normal"/>
    <w:link w:val="ListNumberChar"/>
    <w:qFormat/>
    <w:rsid w:val="00A13A18"/>
    <w:pPr>
      <w:numPr>
        <w:numId w:val="30"/>
      </w:numPr>
      <w:spacing w:before="0" w:after="60" w:line="250" w:lineRule="atLeast"/>
    </w:pPr>
    <w:rPr>
      <w:rFonts w:asciiTheme="minorHAnsi" w:eastAsiaTheme="minorHAnsi" w:hAnsiTheme="minorHAnsi" w:cstheme="minorBidi"/>
      <w:color w:val="auto"/>
      <w:sz w:val="18"/>
      <w:szCs w:val="22"/>
    </w:rPr>
  </w:style>
  <w:style w:type="paragraph" w:styleId="ListNumber2">
    <w:name w:val="List Number 2"/>
    <w:basedOn w:val="Normal"/>
    <w:qFormat/>
    <w:rsid w:val="00A13A18"/>
    <w:pPr>
      <w:numPr>
        <w:numId w:val="29"/>
      </w:numPr>
      <w:spacing w:before="0" w:after="60" w:line="250" w:lineRule="atLeast"/>
    </w:pPr>
    <w:rPr>
      <w:rFonts w:asciiTheme="minorHAnsi" w:eastAsiaTheme="minorHAnsi" w:hAnsiTheme="minorHAnsi" w:cstheme="minorBidi"/>
      <w:color w:val="auto"/>
      <w:sz w:val="18"/>
      <w:szCs w:val="22"/>
    </w:rPr>
  </w:style>
  <w:style w:type="paragraph" w:styleId="ListNumber3">
    <w:name w:val="List Number 3"/>
    <w:basedOn w:val="Normal"/>
    <w:semiHidden/>
    <w:rsid w:val="00A13A18"/>
    <w:pPr>
      <w:numPr>
        <w:numId w:val="18"/>
      </w:numPr>
      <w:spacing w:before="0" w:after="0" w:line="250" w:lineRule="atLeast"/>
    </w:pPr>
    <w:rPr>
      <w:rFonts w:asciiTheme="minorHAnsi" w:eastAsiaTheme="minorHAnsi" w:hAnsiTheme="minorHAnsi" w:cstheme="minorBidi"/>
      <w:color w:val="auto"/>
      <w:sz w:val="18"/>
      <w:szCs w:val="22"/>
    </w:rPr>
  </w:style>
  <w:style w:type="paragraph" w:styleId="ListNumber4">
    <w:name w:val="List Number 4"/>
    <w:basedOn w:val="Normal"/>
    <w:semiHidden/>
    <w:rsid w:val="00A13A18"/>
    <w:pPr>
      <w:numPr>
        <w:numId w:val="19"/>
      </w:numPr>
      <w:spacing w:before="0" w:after="0" w:line="250" w:lineRule="atLeast"/>
    </w:pPr>
    <w:rPr>
      <w:rFonts w:asciiTheme="minorHAnsi" w:eastAsiaTheme="minorHAnsi" w:hAnsiTheme="minorHAnsi" w:cstheme="minorBidi"/>
      <w:color w:val="auto"/>
      <w:sz w:val="18"/>
      <w:szCs w:val="22"/>
    </w:rPr>
  </w:style>
  <w:style w:type="paragraph" w:styleId="ListNumber5">
    <w:name w:val="List Number 5"/>
    <w:basedOn w:val="Normal"/>
    <w:semiHidden/>
    <w:rsid w:val="00A13A18"/>
    <w:pPr>
      <w:numPr>
        <w:numId w:val="20"/>
      </w:numPr>
      <w:spacing w:before="0" w:after="0" w:line="250" w:lineRule="atLeast"/>
    </w:pPr>
    <w:rPr>
      <w:rFonts w:asciiTheme="minorHAnsi" w:eastAsiaTheme="minorHAnsi" w:hAnsiTheme="minorHAnsi" w:cstheme="minorBidi"/>
      <w:color w:val="auto"/>
      <w:sz w:val="18"/>
      <w:szCs w:val="22"/>
    </w:rPr>
  </w:style>
  <w:style w:type="paragraph" w:styleId="MessageHeader">
    <w:name w:val="Message Header"/>
    <w:basedOn w:val="Normal"/>
    <w:link w:val="MessageHeaderChar"/>
    <w:semiHidden/>
    <w:rsid w:val="00A13A18"/>
    <w:pPr>
      <w:pBdr>
        <w:top w:val="single" w:sz="6" w:space="1" w:color="auto"/>
        <w:left w:val="single" w:sz="6" w:space="1" w:color="auto"/>
        <w:bottom w:val="single" w:sz="6" w:space="1" w:color="auto"/>
        <w:right w:val="single" w:sz="6" w:space="1" w:color="auto"/>
      </w:pBdr>
      <w:shd w:val="pct20" w:color="auto" w:fill="auto"/>
      <w:spacing w:before="0" w:after="0" w:line="250" w:lineRule="atLeast"/>
      <w:ind w:left="1080" w:hanging="1080"/>
    </w:pPr>
    <w:rPr>
      <w:rFonts w:asciiTheme="minorHAnsi" w:eastAsiaTheme="minorHAnsi" w:hAnsiTheme="minorHAnsi" w:cs="Arial"/>
      <w:color w:val="auto"/>
      <w:sz w:val="24"/>
      <w:szCs w:val="24"/>
    </w:rPr>
  </w:style>
  <w:style w:type="character" w:customStyle="1" w:styleId="MessageHeaderChar">
    <w:name w:val="Message Header Char"/>
    <w:basedOn w:val="DefaultParagraphFont"/>
    <w:link w:val="MessageHeader"/>
    <w:semiHidden/>
    <w:rsid w:val="00A13A18"/>
    <w:rPr>
      <w:rFonts w:asciiTheme="minorHAnsi" w:eastAsiaTheme="minorHAnsi" w:hAnsiTheme="minorHAnsi" w:cs="Arial"/>
      <w:sz w:val="24"/>
      <w:szCs w:val="24"/>
      <w:shd w:val="pct20" w:color="auto" w:fill="auto"/>
      <w:lang w:val="en-GB"/>
    </w:rPr>
  </w:style>
  <w:style w:type="paragraph" w:styleId="NormalIndent">
    <w:name w:val="Normal Indent"/>
    <w:basedOn w:val="Normal"/>
    <w:semiHidden/>
    <w:rsid w:val="00A13A18"/>
    <w:pPr>
      <w:spacing w:before="0" w:after="0" w:line="250" w:lineRule="atLeast"/>
      <w:ind w:left="720"/>
    </w:pPr>
    <w:rPr>
      <w:rFonts w:asciiTheme="minorHAnsi" w:eastAsiaTheme="minorHAnsi" w:hAnsiTheme="minorHAnsi" w:cstheme="minorBidi"/>
      <w:color w:val="auto"/>
      <w:sz w:val="18"/>
      <w:szCs w:val="22"/>
    </w:rPr>
  </w:style>
  <w:style w:type="paragraph" w:styleId="NoteHeading">
    <w:name w:val="Note Heading"/>
    <w:basedOn w:val="Normal"/>
    <w:next w:val="Normal"/>
    <w:link w:val="NoteHeadingChar"/>
    <w:semiHidden/>
    <w:rsid w:val="00A13A18"/>
    <w:pPr>
      <w:spacing w:before="0" w:after="0" w:line="250" w:lineRule="atLeast"/>
    </w:pPr>
    <w:rPr>
      <w:rFonts w:asciiTheme="minorHAnsi" w:eastAsiaTheme="minorHAnsi" w:hAnsiTheme="minorHAnsi" w:cstheme="minorBidi"/>
      <w:color w:val="auto"/>
      <w:sz w:val="18"/>
      <w:szCs w:val="22"/>
    </w:rPr>
  </w:style>
  <w:style w:type="character" w:customStyle="1" w:styleId="NoteHeadingChar">
    <w:name w:val="Note Heading Char"/>
    <w:basedOn w:val="DefaultParagraphFont"/>
    <w:link w:val="NoteHeading"/>
    <w:semiHidden/>
    <w:rsid w:val="00A13A18"/>
    <w:rPr>
      <w:rFonts w:asciiTheme="minorHAnsi" w:eastAsiaTheme="minorHAnsi" w:hAnsiTheme="minorHAnsi" w:cstheme="minorBidi"/>
      <w:sz w:val="18"/>
      <w:szCs w:val="22"/>
      <w:lang w:val="en-GB"/>
    </w:rPr>
  </w:style>
  <w:style w:type="paragraph" w:styleId="PlainText">
    <w:name w:val="Plain Text"/>
    <w:basedOn w:val="Normal"/>
    <w:link w:val="PlainTextChar"/>
    <w:semiHidden/>
    <w:rsid w:val="00A13A18"/>
    <w:pPr>
      <w:spacing w:before="0" w:after="0" w:line="250" w:lineRule="atLeast"/>
    </w:pPr>
    <w:rPr>
      <w:rFonts w:ascii="Courier New" w:eastAsiaTheme="minorHAnsi" w:hAnsi="Courier New" w:cs="Courier New"/>
      <w:color w:val="auto"/>
      <w:sz w:val="18"/>
      <w:szCs w:val="22"/>
    </w:rPr>
  </w:style>
  <w:style w:type="character" w:customStyle="1" w:styleId="PlainTextChar">
    <w:name w:val="Plain Text Char"/>
    <w:basedOn w:val="DefaultParagraphFont"/>
    <w:link w:val="PlainText"/>
    <w:semiHidden/>
    <w:rsid w:val="00A13A18"/>
    <w:rPr>
      <w:rFonts w:ascii="Courier New" w:eastAsiaTheme="minorHAnsi" w:hAnsi="Courier New" w:cs="Courier New"/>
      <w:sz w:val="18"/>
      <w:szCs w:val="22"/>
      <w:lang w:val="en-GB"/>
    </w:rPr>
  </w:style>
  <w:style w:type="table" w:styleId="Table3Deffects1">
    <w:name w:val="Table 3D effects 1"/>
    <w:basedOn w:val="TableNormal"/>
    <w:semiHidden/>
    <w:rsid w:val="00A13A18"/>
    <w:rPr>
      <w:rFonts w:ascii="Times New Roman" w:eastAsia="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13A18"/>
    <w:rPr>
      <w:rFonts w:ascii="Times New Roman" w:eastAsia="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13A18"/>
    <w:rPr>
      <w:rFonts w:ascii="Times New Roman" w:eastAsia="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13A18"/>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13A18"/>
    <w:rPr>
      <w:rFonts w:ascii="Times New Roman" w:eastAsia="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13A18"/>
    <w:rPr>
      <w:rFonts w:ascii="Times New Roman" w:eastAsia="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13A18"/>
    <w:rPr>
      <w:rFonts w:ascii="Times New Roman" w:eastAsia="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A13A18"/>
    <w:rPr>
      <w:rFonts w:ascii="Times New Roman" w:eastAsia="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13A18"/>
    <w:rPr>
      <w:rFonts w:ascii="Times New Roman" w:eastAsia="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semiHidden/>
    <w:rsid w:val="00A13A18"/>
    <w:rPr>
      <w:rFonts w:ascii="Times New Roman" w:eastAsia="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13A18"/>
    <w:rPr>
      <w:rFonts w:ascii="Times New Roman" w:eastAsia="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13A18"/>
    <w:rPr>
      <w:rFonts w:ascii="Times New Roman" w:eastAsia="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13A18"/>
    <w:rPr>
      <w:rFonts w:ascii="Times New Roman" w:eastAsia="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13A18"/>
    <w:rPr>
      <w:rFonts w:ascii="Times New Roman" w:eastAsia="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13A18"/>
    <w:rPr>
      <w:rFonts w:ascii="Times New Roman" w:eastAsia="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13A18"/>
    <w:rPr>
      <w:rFonts w:ascii="Times New Roman" w:eastAsia="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semiHidden/>
    <w:rsid w:val="00A13A18"/>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0">
    <w:name w:val="Table Grid 2"/>
    <w:basedOn w:val="TableNormal"/>
    <w:semiHidden/>
    <w:rsid w:val="00A13A18"/>
    <w:rPr>
      <w:rFonts w:ascii="Times New Roman" w:eastAsia="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A13A18"/>
    <w:rPr>
      <w:rFonts w:ascii="Times New Roman" w:eastAsia="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A13A18"/>
    <w:rPr>
      <w:rFonts w:ascii="Times New Roman" w:eastAsia="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A13A18"/>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13A18"/>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13A18"/>
    <w:rPr>
      <w:rFonts w:ascii="Times New Roman" w:eastAsia="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List1">
    <w:name w:val="Table List 1"/>
    <w:basedOn w:val="TableNormal"/>
    <w:semiHidden/>
    <w:rsid w:val="00A13A18"/>
    <w:rPr>
      <w:rFonts w:ascii="Times New Roman" w:eastAsia="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13A18"/>
    <w:rPr>
      <w:rFonts w:ascii="Times New Roman" w:eastAsia="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13A18"/>
    <w:rPr>
      <w:rFonts w:ascii="Times New Roman" w:eastAsia="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13A18"/>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13A18"/>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13A18"/>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13A18"/>
    <w:rPr>
      <w:rFonts w:ascii="Times New Roman" w:eastAsia="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13A18"/>
    <w:rPr>
      <w:rFonts w:ascii="Times New Roman" w:eastAsia="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A13A18"/>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13A18"/>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13A18"/>
    <w:rPr>
      <w:rFonts w:ascii="Times New Roman" w:eastAsia="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13A18"/>
    <w:rPr>
      <w:rFonts w:ascii="Times New Roman" w:eastAsia="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13A18"/>
    <w:rPr>
      <w:rFonts w:ascii="Times New Roman" w:eastAsia="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13A18"/>
    <w:rPr>
      <w:rFonts w:ascii="Times New Roman" w:eastAsia="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13A1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A13A18"/>
    <w:rPr>
      <w:rFonts w:ascii="Times New Roman" w:eastAsia="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13A18"/>
    <w:rPr>
      <w:rFonts w:ascii="Times New Roman" w:eastAsia="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13A18"/>
    <w:rPr>
      <w:rFonts w:ascii="Times New Roman" w:eastAsia="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A13A18"/>
    <w:pPr>
      <w:numPr>
        <w:numId w:val="11"/>
      </w:numPr>
      <w:spacing w:after="120"/>
    </w:pPr>
  </w:style>
  <w:style w:type="numbering" w:customStyle="1" w:styleId="Style3">
    <w:name w:val="Style3"/>
    <w:uiPriority w:val="99"/>
    <w:rsid w:val="00A13A18"/>
    <w:pPr>
      <w:numPr>
        <w:numId w:val="34"/>
      </w:numPr>
    </w:pPr>
  </w:style>
  <w:style w:type="paragraph" w:customStyle="1" w:styleId="ListNumberLast">
    <w:name w:val="List Number Last"/>
    <w:basedOn w:val="ListNumber"/>
    <w:link w:val="ListNumberLastChar"/>
    <w:rsid w:val="00A13A18"/>
  </w:style>
  <w:style w:type="character" w:customStyle="1" w:styleId="ListNumberChar">
    <w:name w:val="List Number Char"/>
    <w:basedOn w:val="DefaultParagraphFont"/>
    <w:link w:val="ListNumber"/>
    <w:rsid w:val="00A13A18"/>
    <w:rPr>
      <w:rFonts w:asciiTheme="minorHAnsi" w:eastAsiaTheme="minorHAnsi" w:hAnsiTheme="minorHAnsi" w:cstheme="minorBidi"/>
      <w:sz w:val="18"/>
      <w:szCs w:val="22"/>
      <w:lang w:val="en-GB"/>
    </w:rPr>
  </w:style>
  <w:style w:type="character" w:customStyle="1" w:styleId="ListNumberLastChar">
    <w:name w:val="List Number Last Char"/>
    <w:basedOn w:val="ListNumberChar"/>
    <w:link w:val="ListNumberLast"/>
    <w:rsid w:val="00A13A18"/>
    <w:rPr>
      <w:rFonts w:asciiTheme="minorHAnsi" w:eastAsiaTheme="minorHAnsi" w:hAnsiTheme="minorHAnsi" w:cstheme="minorBidi"/>
      <w:sz w:val="18"/>
      <w:szCs w:val="22"/>
      <w:lang w:val="en-GB"/>
    </w:rPr>
  </w:style>
  <w:style w:type="paragraph" w:customStyle="1" w:styleId="numbullet1">
    <w:name w:val="numbullet1"/>
    <w:basedOn w:val="Normal"/>
    <w:qFormat/>
    <w:rsid w:val="00A13A18"/>
    <w:pPr>
      <w:numPr>
        <w:numId w:val="27"/>
      </w:numPr>
      <w:spacing w:before="0" w:after="60" w:line="250" w:lineRule="atLeast"/>
      <w:ind w:left="720"/>
    </w:pPr>
    <w:rPr>
      <w:rFonts w:asciiTheme="minorHAnsi" w:eastAsiaTheme="minorHAnsi" w:hAnsiTheme="minorHAnsi" w:cstheme="minorBidi"/>
      <w:color w:val="auto"/>
      <w:sz w:val="18"/>
      <w:szCs w:val="16"/>
    </w:rPr>
  </w:style>
  <w:style w:type="paragraph" w:customStyle="1" w:styleId="numbullet2">
    <w:name w:val="numbullet2"/>
    <w:basedOn w:val="Normal"/>
    <w:rsid w:val="00A13A18"/>
    <w:pPr>
      <w:numPr>
        <w:numId w:val="28"/>
      </w:numPr>
      <w:spacing w:before="0" w:after="60" w:line="250" w:lineRule="atLeast"/>
      <w:ind w:left="1080"/>
    </w:pPr>
    <w:rPr>
      <w:rFonts w:asciiTheme="minorHAnsi" w:eastAsiaTheme="minorHAnsi" w:hAnsiTheme="minorHAnsi" w:cstheme="minorBidi"/>
      <w:color w:val="auto"/>
      <w:sz w:val="18"/>
      <w:szCs w:val="16"/>
    </w:rPr>
  </w:style>
  <w:style w:type="paragraph" w:customStyle="1" w:styleId="numbullet3">
    <w:name w:val="numbullet3"/>
    <w:basedOn w:val="Normal"/>
    <w:rsid w:val="00A13A18"/>
    <w:pPr>
      <w:spacing w:before="0" w:after="60" w:line="250" w:lineRule="atLeast"/>
      <w:ind w:left="1440" w:hanging="360"/>
    </w:pPr>
    <w:rPr>
      <w:rFonts w:asciiTheme="minorHAnsi" w:eastAsiaTheme="minorHAnsi" w:hAnsiTheme="minorHAnsi" w:cstheme="minorBidi"/>
      <w:color w:val="auto"/>
      <w:sz w:val="18"/>
      <w:szCs w:val="16"/>
    </w:rPr>
  </w:style>
  <w:style w:type="paragraph" w:customStyle="1" w:styleId="DocumentInformation">
    <w:name w:val="Document Information"/>
    <w:link w:val="DocumentInformationChar"/>
    <w:autoRedefine/>
    <w:rsid w:val="00A13A18"/>
    <w:pPr>
      <w:spacing w:before="240" w:after="180"/>
    </w:pPr>
    <w:rPr>
      <w:rFonts w:ascii="Arial" w:eastAsia="Times New Roman" w:hAnsi="Arial" w:cs="Arial"/>
      <w:b/>
      <w:color w:val="002776"/>
      <w:sz w:val="24"/>
      <w:szCs w:val="24"/>
    </w:rPr>
  </w:style>
  <w:style w:type="character" w:customStyle="1" w:styleId="DocumentInformationChar">
    <w:name w:val="Document Information Char"/>
    <w:basedOn w:val="DefaultParagraphFont"/>
    <w:link w:val="DocumentInformation"/>
    <w:rsid w:val="00A13A18"/>
    <w:rPr>
      <w:rFonts w:ascii="Arial" w:eastAsia="Times New Roman" w:hAnsi="Arial" w:cs="Arial"/>
      <w:b/>
      <w:color w:val="002776"/>
      <w:sz w:val="24"/>
      <w:szCs w:val="24"/>
    </w:rPr>
  </w:style>
  <w:style w:type="paragraph" w:customStyle="1" w:styleId="Projectname">
    <w:name w:val="Project name"/>
    <w:rsid w:val="00A13A18"/>
    <w:pPr>
      <w:pageBreakBefore/>
      <w:spacing w:before="2400"/>
      <w:ind w:left="1440"/>
    </w:pPr>
    <w:rPr>
      <w:rFonts w:ascii="Times New Roman" w:eastAsia="Times New Roman" w:hAnsi="Times New Roman"/>
      <w:color w:val="002776"/>
      <w:sz w:val="60"/>
      <w:szCs w:val="60"/>
    </w:rPr>
  </w:style>
  <w:style w:type="paragraph" w:customStyle="1" w:styleId="Toolordeliverablename">
    <w:name w:val="Tool or deliverable name"/>
    <w:rsid w:val="00A13A18"/>
    <w:pPr>
      <w:spacing w:before="360"/>
      <w:ind w:left="1440"/>
    </w:pPr>
    <w:rPr>
      <w:rFonts w:ascii="Times New Roman" w:eastAsia="Times New Roman" w:hAnsi="Times New Roman" w:cs="Arial"/>
      <w:color w:val="92D400"/>
      <w:sz w:val="60"/>
      <w:szCs w:val="24"/>
    </w:rPr>
  </w:style>
  <w:style w:type="paragraph" w:customStyle="1" w:styleId="Copyright">
    <w:name w:val="Copyright"/>
    <w:autoRedefine/>
    <w:rsid w:val="00A13A18"/>
    <w:pPr>
      <w:autoSpaceDE w:val="0"/>
      <w:autoSpaceDN w:val="0"/>
      <w:adjustRightInd w:val="0"/>
      <w:spacing w:after="120" w:line="276" w:lineRule="auto"/>
      <w:ind w:left="2880"/>
    </w:pPr>
    <w:rPr>
      <w:rFonts w:ascii="Arial" w:eastAsia="Times New Roman" w:hAnsi="Arial" w:cs="Arial"/>
      <w:noProof/>
      <w:color w:val="333333"/>
      <w:sz w:val="16"/>
      <w:szCs w:val="18"/>
    </w:rPr>
  </w:style>
  <w:style w:type="paragraph" w:customStyle="1" w:styleId="CopyrightDeloitteBold">
    <w:name w:val="Copyright Deloitte Bold"/>
    <w:autoRedefine/>
    <w:rsid w:val="00A13A18"/>
    <w:pPr>
      <w:pageBreakBefore/>
      <w:autoSpaceDE w:val="0"/>
      <w:autoSpaceDN w:val="0"/>
      <w:adjustRightInd w:val="0"/>
      <w:spacing w:before="7600" w:line="276" w:lineRule="auto"/>
      <w:ind w:left="2880"/>
    </w:pPr>
    <w:rPr>
      <w:rFonts w:ascii="Arial" w:eastAsia="Times New Roman" w:hAnsi="Arial" w:cs="Arial"/>
      <w:b/>
      <w:color w:val="333333"/>
      <w:sz w:val="16"/>
    </w:rPr>
  </w:style>
  <w:style w:type="character" w:styleId="PlaceholderText">
    <w:name w:val="Placeholder Text"/>
    <w:basedOn w:val="DefaultParagraphFont"/>
    <w:uiPriority w:val="99"/>
    <w:semiHidden/>
    <w:rsid w:val="00A13A18"/>
    <w:rPr>
      <w:color w:val="808080"/>
    </w:rPr>
  </w:style>
  <w:style w:type="paragraph" w:customStyle="1" w:styleId="DocumentIdentification">
    <w:name w:val="Document Identification"/>
    <w:autoRedefine/>
    <w:rsid w:val="00A13A18"/>
    <w:pPr>
      <w:spacing w:after="120" w:line="280" w:lineRule="exact"/>
    </w:pPr>
    <w:rPr>
      <w:rFonts w:ascii="Arial" w:hAnsi="Arial"/>
      <w:color w:val="000000"/>
      <w:lang w:val="en-GB"/>
    </w:rPr>
  </w:style>
  <w:style w:type="paragraph" w:customStyle="1" w:styleId="Documentname">
    <w:name w:val="Document name"/>
    <w:autoRedefine/>
    <w:rsid w:val="00A13A18"/>
    <w:pPr>
      <w:spacing w:after="120" w:line="280" w:lineRule="exact"/>
    </w:pPr>
    <w:rPr>
      <w:rFonts w:ascii="Arial" w:hAnsi="Arial"/>
      <w:color w:val="000000"/>
      <w:lang w:val="en-GB"/>
    </w:rPr>
  </w:style>
  <w:style w:type="paragraph" w:customStyle="1" w:styleId="Insertnameoftheproject">
    <w:name w:val="&lt;Insert name of the project&gt;"/>
    <w:rsid w:val="00A13A18"/>
    <w:pPr>
      <w:spacing w:after="120" w:line="280" w:lineRule="exact"/>
    </w:pPr>
    <w:rPr>
      <w:rFonts w:ascii="Arial" w:hAnsi="Arial"/>
      <w:color w:val="000000"/>
      <w:lang w:val="en-GB"/>
    </w:rPr>
  </w:style>
  <w:style w:type="paragraph" w:customStyle="1" w:styleId="Bullet1Last">
    <w:name w:val="Bullet 1 Last"/>
    <w:basedOn w:val="Normal"/>
    <w:next w:val="Bodycopy"/>
    <w:autoRedefine/>
    <w:rsid w:val="00A13A18"/>
    <w:pPr>
      <w:numPr>
        <w:numId w:val="10"/>
      </w:numPr>
      <w:tabs>
        <w:tab w:val="left" w:pos="540"/>
      </w:tabs>
      <w:spacing w:before="0" w:after="120" w:line="280" w:lineRule="atLeast"/>
      <w:ind w:left="540" w:hanging="540"/>
    </w:pPr>
    <w:rPr>
      <w:color w:val="auto"/>
      <w:sz w:val="18"/>
      <w:szCs w:val="18"/>
      <w:lang w:val="en-US"/>
    </w:rPr>
  </w:style>
  <w:style w:type="paragraph" w:customStyle="1" w:styleId="Bullet2Last">
    <w:name w:val="Bullet 2 Last"/>
    <w:basedOn w:val="Bullet2"/>
    <w:next w:val="Bodycopy"/>
    <w:autoRedefine/>
    <w:rsid w:val="00A13A18"/>
    <w:pPr>
      <w:spacing w:after="120"/>
    </w:pPr>
  </w:style>
  <w:style w:type="paragraph" w:customStyle="1" w:styleId="Copyrightsubhead">
    <w:name w:val="Copyright subhead"/>
    <w:basedOn w:val="CopyrightDeloitteBold"/>
    <w:next w:val="Copyright"/>
    <w:rsid w:val="00A13A18"/>
    <w:pPr>
      <w:pageBreakBefore w:val="0"/>
      <w:spacing w:before="120"/>
    </w:pPr>
    <w:rPr>
      <w:rFonts w:ascii="Arial Bold" w:hAnsi="Arial Bold"/>
    </w:rPr>
  </w:style>
  <w:style w:type="paragraph" w:customStyle="1" w:styleId="List2Last">
    <w:name w:val="List 2 Last"/>
    <w:basedOn w:val="List2"/>
    <w:next w:val="Bodycopy"/>
    <w:autoRedefine/>
    <w:rsid w:val="00A13A18"/>
    <w:pPr>
      <w:spacing w:after="120"/>
    </w:pPr>
  </w:style>
  <w:style w:type="paragraph" w:customStyle="1" w:styleId="ListLast">
    <w:name w:val="List Last"/>
    <w:basedOn w:val="List"/>
    <w:autoRedefine/>
    <w:rsid w:val="00A13A18"/>
    <w:pPr>
      <w:numPr>
        <w:numId w:val="24"/>
      </w:numPr>
      <w:spacing w:after="120"/>
    </w:pPr>
  </w:style>
  <w:style w:type="numbering" w:customStyle="1" w:styleId="Style1">
    <w:name w:val="Style1"/>
    <w:uiPriority w:val="99"/>
    <w:rsid w:val="00A13A18"/>
    <w:pPr>
      <w:numPr>
        <w:numId w:val="22"/>
      </w:numPr>
    </w:pPr>
  </w:style>
  <w:style w:type="numbering" w:customStyle="1" w:styleId="List1">
    <w:name w:val="List 1"/>
    <w:uiPriority w:val="99"/>
    <w:rsid w:val="00A13A18"/>
    <w:pPr>
      <w:numPr>
        <w:numId w:val="23"/>
      </w:numPr>
    </w:pPr>
  </w:style>
  <w:style w:type="paragraph" w:customStyle="1" w:styleId="StyleToolordeliverablenameCustomColorRGB039118Left">
    <w:name w:val="Style Tool or deliverable name + Custom Color(RGB(039118)) Left:..."/>
    <w:basedOn w:val="Toolordeliverablename"/>
    <w:rsid w:val="00A13A18"/>
    <w:rPr>
      <w:rFonts w:cs="Times New Roman"/>
      <w:color w:val="002776"/>
      <w:szCs w:val="20"/>
    </w:rPr>
  </w:style>
  <w:style w:type="paragraph" w:customStyle="1" w:styleId="Tablebullet">
    <w:name w:val="Tablebullet"/>
    <w:basedOn w:val="Tabletext"/>
    <w:rsid w:val="00A13A18"/>
    <w:pPr>
      <w:framePr w:wrap="around" w:hAnchor="text"/>
      <w:spacing w:before="20" w:after="20"/>
    </w:pPr>
  </w:style>
  <w:style w:type="paragraph" w:customStyle="1" w:styleId="TableNumber">
    <w:name w:val="TableNumber"/>
    <w:basedOn w:val="Tablehead1"/>
    <w:next w:val="Bodycopy"/>
    <w:rsid w:val="00A13A18"/>
    <w:rPr>
      <w:color w:val="auto"/>
    </w:rPr>
  </w:style>
  <w:style w:type="paragraph" w:customStyle="1" w:styleId="TableList">
    <w:name w:val="TableList"/>
    <w:basedOn w:val="Tabletext"/>
    <w:rsid w:val="00A13A18"/>
    <w:pPr>
      <w:framePr w:wrap="around" w:hAnchor="text"/>
      <w:numPr>
        <w:numId w:val="36"/>
      </w:numPr>
      <w:ind w:left="216" w:hanging="216"/>
    </w:pPr>
  </w:style>
  <w:style w:type="paragraph" w:customStyle="1" w:styleId="Tablehead2">
    <w:name w:val="Tablehead2"/>
    <w:basedOn w:val="Tablehead1"/>
    <w:rsid w:val="00A13A18"/>
    <w:rPr>
      <w:color w:val="002776"/>
    </w:rPr>
  </w:style>
  <w:style w:type="paragraph" w:customStyle="1" w:styleId="Instructions">
    <w:name w:val="Instructions"/>
    <w:basedOn w:val="Bodycopy"/>
    <w:next w:val="Bodycopy"/>
    <w:rsid w:val="00A13A18"/>
    <w:pPr>
      <w:spacing w:after="120" w:line="240" w:lineRule="auto"/>
    </w:pPr>
    <w:rPr>
      <w:color w:val="0000FF"/>
      <w:lang w:val="en-US"/>
    </w:rPr>
  </w:style>
  <w:style w:type="paragraph" w:customStyle="1" w:styleId="Tablebullet2">
    <w:name w:val="Tablebullet2"/>
    <w:basedOn w:val="Tablebullet"/>
    <w:rsid w:val="00A13A18"/>
    <w:pPr>
      <w:framePr w:wrap="around"/>
      <w:numPr>
        <w:numId w:val="32"/>
      </w:numPr>
      <w:ind w:left="418" w:hanging="216"/>
    </w:pPr>
  </w:style>
  <w:style w:type="paragraph" w:customStyle="1" w:styleId="FigureCaption">
    <w:name w:val="FigureCaption"/>
    <w:basedOn w:val="Bodycopy"/>
    <w:rsid w:val="00A13A18"/>
    <w:pPr>
      <w:numPr>
        <w:numId w:val="37"/>
      </w:numPr>
      <w:spacing w:after="120" w:line="240" w:lineRule="auto"/>
      <w:jc w:val="center"/>
    </w:pPr>
    <w:rPr>
      <w:b/>
      <w:sz w:val="18"/>
      <w:szCs w:val="18"/>
      <w:lang w:val="en-US"/>
    </w:rPr>
  </w:style>
  <w:style w:type="numbering" w:customStyle="1" w:styleId="Style2">
    <w:name w:val="Style2"/>
    <w:uiPriority w:val="99"/>
    <w:rsid w:val="00A13A18"/>
    <w:pPr>
      <w:numPr>
        <w:numId w:val="33"/>
      </w:numPr>
    </w:pPr>
  </w:style>
  <w:style w:type="paragraph" w:customStyle="1" w:styleId="InstructionsBullet">
    <w:name w:val="InstructionsBullet"/>
    <w:basedOn w:val="Normal"/>
    <w:rsid w:val="00A13A18"/>
    <w:pPr>
      <w:tabs>
        <w:tab w:val="left" w:pos="540"/>
      </w:tabs>
      <w:spacing w:before="0" w:after="60" w:line="280" w:lineRule="atLeast"/>
      <w:ind w:left="540" w:hanging="540"/>
    </w:pPr>
    <w:rPr>
      <w:color w:val="0000FF"/>
      <w:sz w:val="18"/>
      <w:szCs w:val="18"/>
      <w:lang w:val="en-US"/>
    </w:rPr>
  </w:style>
  <w:style w:type="numbering" w:customStyle="1" w:styleId="Style4">
    <w:name w:val="Style4"/>
    <w:uiPriority w:val="99"/>
    <w:rsid w:val="00A13A18"/>
    <w:pPr>
      <w:numPr>
        <w:numId w:val="35"/>
      </w:numPr>
    </w:pPr>
  </w:style>
  <w:style w:type="numbering" w:customStyle="1" w:styleId="Style5">
    <w:name w:val="Style5"/>
    <w:uiPriority w:val="99"/>
    <w:rsid w:val="00A13A18"/>
    <w:pPr>
      <w:numPr>
        <w:numId w:val="36"/>
      </w:numPr>
    </w:pPr>
  </w:style>
  <w:style w:type="paragraph" w:customStyle="1" w:styleId="RedTableHeading">
    <w:name w:val="Red Table Heading"/>
    <w:basedOn w:val="Normal"/>
    <w:rsid w:val="00A13A18"/>
    <w:pPr>
      <w:spacing w:before="0" w:after="0" w:line="250" w:lineRule="atLeast"/>
      <w:jc w:val="center"/>
    </w:pPr>
    <w:rPr>
      <w:rFonts w:asciiTheme="minorHAnsi" w:eastAsiaTheme="minorHAnsi" w:hAnsiTheme="minorHAnsi" w:cs="Arial"/>
      <w:b/>
      <w:color w:val="FFFFFF"/>
      <w:sz w:val="22"/>
      <w:szCs w:val="24"/>
    </w:rPr>
  </w:style>
  <w:style w:type="paragraph" w:customStyle="1" w:styleId="BoldBodyCopy">
    <w:name w:val="Bold Body Copy"/>
    <w:basedOn w:val="Normal"/>
    <w:link w:val="BoldBodyCopyChar"/>
    <w:rsid w:val="00A13A18"/>
    <w:pPr>
      <w:spacing w:before="0" w:after="0" w:line="250" w:lineRule="atLeast"/>
      <w:jc w:val="both"/>
    </w:pPr>
    <w:rPr>
      <w:rFonts w:asciiTheme="minorHAnsi" w:eastAsiaTheme="minorHAnsi" w:hAnsiTheme="minorHAnsi" w:cs="Arial"/>
      <w:b/>
      <w:bCs/>
      <w:color w:val="auto"/>
      <w:sz w:val="22"/>
      <w:szCs w:val="22"/>
    </w:rPr>
  </w:style>
  <w:style w:type="character" w:customStyle="1" w:styleId="BoldBodyCopyChar">
    <w:name w:val="Bold Body Copy Char"/>
    <w:basedOn w:val="DefaultParagraphFont"/>
    <w:link w:val="BoldBodyCopy"/>
    <w:rsid w:val="00A13A18"/>
    <w:rPr>
      <w:rFonts w:asciiTheme="minorHAnsi" w:eastAsiaTheme="minorHAnsi" w:hAnsiTheme="minorHAnsi" w:cs="Arial"/>
      <w:b/>
      <w:bCs/>
      <w:sz w:val="22"/>
      <w:szCs w:val="22"/>
      <w:lang w:val="en-GB"/>
    </w:rPr>
  </w:style>
  <w:style w:type="paragraph" w:customStyle="1" w:styleId="APageheading">
    <w:name w:val="A Page heading"/>
    <w:basedOn w:val="Heading1"/>
    <w:link w:val="APageheadingChar"/>
    <w:rsid w:val="00A13A18"/>
    <w:pPr>
      <w:pageBreakBefore w:val="0"/>
      <w:framePr w:w="10206" w:h="2381" w:hRule="exact" w:wrap="around" w:vAnchor="page" w:hAnchor="page" w:x="1135" w:y="993" w:anchorLock="1"/>
      <w:numPr>
        <w:numId w:val="38"/>
      </w:numPr>
      <w:tabs>
        <w:tab w:val="left" w:pos="720"/>
      </w:tabs>
      <w:spacing w:after="240" w:line="250" w:lineRule="atLeast"/>
      <w:ind w:left="360"/>
    </w:pPr>
    <w:rPr>
      <w:bCs w:val="0"/>
      <w:noProof/>
      <w:color w:val="002776" w:themeColor="accent1"/>
      <w:sz w:val="56"/>
      <w:szCs w:val="60"/>
    </w:rPr>
  </w:style>
  <w:style w:type="character" w:customStyle="1" w:styleId="APageheadingChar">
    <w:name w:val="A Page heading Char"/>
    <w:basedOn w:val="Heading1Char"/>
    <w:link w:val="APageheading"/>
    <w:locked/>
    <w:rsid w:val="00A13A18"/>
    <w:rPr>
      <w:rFonts w:ascii="Times New Roman" w:eastAsiaTheme="majorEastAsia" w:hAnsi="Times New Roman"/>
      <w:b/>
      <w:bCs w:val="0"/>
      <w:noProof/>
      <w:color w:val="002776" w:themeColor="accent1"/>
      <w:spacing w:val="5"/>
      <w:kern w:val="32"/>
      <w:sz w:val="56"/>
      <w:szCs w:val="60"/>
      <w:lang w:val="en-GB"/>
    </w:rPr>
  </w:style>
  <w:style w:type="table" w:styleId="LightList-Accent2">
    <w:name w:val="Light List Accent 2"/>
    <w:basedOn w:val="TableNormal"/>
    <w:uiPriority w:val="61"/>
    <w:rsid w:val="00A13A18"/>
    <w:tblPr>
      <w:tblStyleRowBandSize w:val="1"/>
      <w:tblStyleColBandSize w:val="1"/>
      <w:tblBorders>
        <w:top w:val="single" w:sz="8" w:space="0" w:color="92D400" w:themeColor="accent2"/>
        <w:left w:val="single" w:sz="8" w:space="0" w:color="92D400" w:themeColor="accent2"/>
        <w:bottom w:val="single" w:sz="8" w:space="0" w:color="92D400" w:themeColor="accent2"/>
        <w:right w:val="single" w:sz="8" w:space="0" w:color="92D400" w:themeColor="accent2"/>
      </w:tblBorders>
    </w:tblPr>
    <w:tblStylePr w:type="firstRow">
      <w:pPr>
        <w:spacing w:before="0" w:after="0" w:line="240" w:lineRule="auto"/>
      </w:pPr>
      <w:rPr>
        <w:b/>
        <w:bCs/>
        <w:color w:val="FFFFFF" w:themeColor="background1"/>
      </w:rPr>
      <w:tblPr/>
      <w:tcPr>
        <w:shd w:val="clear" w:color="auto" w:fill="92D400" w:themeFill="accent2"/>
      </w:tcPr>
    </w:tblStylePr>
    <w:tblStylePr w:type="lastRow">
      <w:pPr>
        <w:spacing w:before="0" w:after="0" w:line="240" w:lineRule="auto"/>
      </w:pPr>
      <w:rPr>
        <w:b/>
        <w:bCs/>
      </w:rPr>
      <w:tblPr/>
      <w:tcPr>
        <w:tcBorders>
          <w:top w:val="double" w:sz="6" w:space="0" w:color="92D400" w:themeColor="accent2"/>
          <w:left w:val="single" w:sz="8" w:space="0" w:color="92D400" w:themeColor="accent2"/>
          <w:bottom w:val="single" w:sz="8" w:space="0" w:color="92D400" w:themeColor="accent2"/>
          <w:right w:val="single" w:sz="8" w:space="0" w:color="92D400" w:themeColor="accent2"/>
        </w:tcBorders>
      </w:tcPr>
    </w:tblStylePr>
    <w:tblStylePr w:type="firstCol">
      <w:rPr>
        <w:b/>
        <w:bCs/>
      </w:rPr>
    </w:tblStylePr>
    <w:tblStylePr w:type="lastCol">
      <w:rPr>
        <w:b/>
        <w:bCs/>
      </w:rPr>
    </w:tblStylePr>
    <w:tblStylePr w:type="band1Vert">
      <w:tblPr/>
      <w:tcPr>
        <w:tcBorders>
          <w:top w:val="single" w:sz="8" w:space="0" w:color="92D400" w:themeColor="accent2"/>
          <w:left w:val="single" w:sz="8" w:space="0" w:color="92D400" w:themeColor="accent2"/>
          <w:bottom w:val="single" w:sz="8" w:space="0" w:color="92D400" w:themeColor="accent2"/>
          <w:right w:val="single" w:sz="8" w:space="0" w:color="92D400" w:themeColor="accent2"/>
        </w:tcBorders>
      </w:tcPr>
    </w:tblStylePr>
    <w:tblStylePr w:type="band1Horz">
      <w:tblPr/>
      <w:tcPr>
        <w:tcBorders>
          <w:top w:val="single" w:sz="8" w:space="0" w:color="92D400" w:themeColor="accent2"/>
          <w:left w:val="single" w:sz="8" w:space="0" w:color="92D400" w:themeColor="accent2"/>
          <w:bottom w:val="single" w:sz="8" w:space="0" w:color="92D400" w:themeColor="accent2"/>
          <w:right w:val="single" w:sz="8" w:space="0" w:color="92D400" w:themeColor="accent2"/>
        </w:tcBorders>
      </w:tcPr>
    </w:tblStylePr>
  </w:style>
  <w:style w:type="paragraph" w:customStyle="1" w:styleId="Month">
    <w:name w:val="Month"/>
    <w:basedOn w:val="Normal"/>
    <w:rsid w:val="00A13A18"/>
    <w:pPr>
      <w:spacing w:before="0" w:after="0" w:line="250" w:lineRule="atLeast"/>
      <w:jc w:val="center"/>
    </w:pPr>
    <w:rPr>
      <w:rFonts w:asciiTheme="majorHAnsi" w:eastAsiaTheme="minorHAnsi" w:hAnsiTheme="majorHAnsi" w:cstheme="minorBidi"/>
      <w:b/>
      <w:color w:val="FFFFFF"/>
      <w:sz w:val="18"/>
      <w:szCs w:val="16"/>
    </w:rPr>
  </w:style>
  <w:style w:type="paragraph" w:customStyle="1" w:styleId="Daysoftheweek">
    <w:name w:val="Days of the week"/>
    <w:basedOn w:val="Normal"/>
    <w:rsid w:val="00A13A18"/>
    <w:pPr>
      <w:spacing w:before="0" w:after="0" w:line="250" w:lineRule="atLeast"/>
      <w:jc w:val="center"/>
    </w:pPr>
    <w:rPr>
      <w:rFonts w:asciiTheme="majorHAnsi" w:eastAsiaTheme="minorHAnsi" w:hAnsiTheme="majorHAnsi" w:cstheme="minorBidi"/>
      <w:b/>
      <w:color w:val="auto"/>
      <w:sz w:val="13"/>
      <w:szCs w:val="16"/>
    </w:rPr>
  </w:style>
  <w:style w:type="character" w:customStyle="1" w:styleId="CalendarInformationChar">
    <w:name w:val="Calendar Information Char"/>
    <w:basedOn w:val="DefaultParagraphFont"/>
    <w:link w:val="CalendarInformation"/>
    <w:locked/>
    <w:rsid w:val="00A13A18"/>
    <w:rPr>
      <w:sz w:val="15"/>
      <w:szCs w:val="24"/>
    </w:rPr>
  </w:style>
  <w:style w:type="paragraph" w:customStyle="1" w:styleId="CalendarInformation">
    <w:name w:val="Calendar Information"/>
    <w:basedOn w:val="Normal"/>
    <w:link w:val="CalendarInformationChar"/>
    <w:rsid w:val="00A13A18"/>
    <w:pPr>
      <w:framePr w:hSpace="187" w:wrap="around" w:vAnchor="page" w:hAnchor="page" w:xAlign="center" w:y="1441"/>
      <w:tabs>
        <w:tab w:val="left" w:pos="576"/>
      </w:tabs>
      <w:spacing w:before="0" w:after="0" w:line="250" w:lineRule="atLeast"/>
    </w:pPr>
    <w:rPr>
      <w:rFonts w:ascii="Times" w:hAnsi="Times"/>
      <w:color w:val="auto"/>
      <w:sz w:val="15"/>
      <w:szCs w:val="24"/>
      <w:lang w:val="en-US"/>
    </w:rPr>
  </w:style>
  <w:style w:type="paragraph" w:customStyle="1" w:styleId="Dates">
    <w:name w:val="Dates"/>
    <w:basedOn w:val="Normal"/>
    <w:rsid w:val="00A13A18"/>
    <w:pPr>
      <w:framePr w:hSpace="187" w:wrap="around" w:vAnchor="page" w:hAnchor="page" w:xAlign="center" w:y="1441"/>
      <w:spacing w:before="0" w:after="0" w:line="250" w:lineRule="atLeast"/>
      <w:jc w:val="center"/>
    </w:pPr>
    <w:rPr>
      <w:rFonts w:asciiTheme="minorHAnsi" w:eastAsiaTheme="minorHAnsi" w:hAnsiTheme="minorHAnsi" w:cstheme="minorBidi"/>
      <w:color w:val="auto"/>
      <w:sz w:val="14"/>
      <w:szCs w:val="24"/>
    </w:rPr>
  </w:style>
  <w:style w:type="paragraph" w:customStyle="1" w:styleId="Covertitle">
    <w:name w:val="Cover title"/>
    <w:next w:val="Coversubheading"/>
    <w:link w:val="CovertitleChar"/>
    <w:uiPriority w:val="2"/>
    <w:qFormat/>
    <w:rsid w:val="00A13A18"/>
    <w:rPr>
      <w:rFonts w:ascii="Times New Roman" w:hAnsi="Times New Roman"/>
      <w:color w:val="002776" w:themeColor="text2"/>
      <w:kern w:val="28"/>
      <w:sz w:val="70"/>
      <w:szCs w:val="70"/>
    </w:rPr>
  </w:style>
  <w:style w:type="paragraph" w:customStyle="1" w:styleId="Coversubheading">
    <w:name w:val="Cover subheading"/>
    <w:basedOn w:val="Covertitle"/>
    <w:link w:val="CoversubheadingChar"/>
    <w:uiPriority w:val="2"/>
    <w:qFormat/>
    <w:rsid w:val="00A13A18"/>
    <w:rPr>
      <w:color w:val="92D400" w:themeColor="accent2"/>
    </w:rPr>
  </w:style>
  <w:style w:type="character" w:customStyle="1" w:styleId="CovertitleChar">
    <w:name w:val="Cover title Char"/>
    <w:basedOn w:val="DefaultParagraphFont"/>
    <w:link w:val="Covertitle"/>
    <w:uiPriority w:val="2"/>
    <w:rsid w:val="00A13A18"/>
    <w:rPr>
      <w:rFonts w:ascii="Times New Roman" w:hAnsi="Times New Roman"/>
      <w:color w:val="002776" w:themeColor="text2"/>
      <w:kern w:val="28"/>
      <w:sz w:val="70"/>
      <w:szCs w:val="70"/>
    </w:rPr>
  </w:style>
  <w:style w:type="character" w:customStyle="1" w:styleId="CoversubheadingChar">
    <w:name w:val="Cover subheading Char"/>
    <w:basedOn w:val="DefaultParagraphFont"/>
    <w:link w:val="Coversubheading"/>
    <w:uiPriority w:val="2"/>
    <w:rsid w:val="00A13A18"/>
    <w:rPr>
      <w:rFonts w:ascii="Times New Roman" w:hAnsi="Times New Roman"/>
      <w:color w:val="92D400" w:themeColor="accent2"/>
      <w:kern w:val="28"/>
      <w:sz w:val="70"/>
      <w:szCs w:val="70"/>
    </w:rPr>
  </w:style>
  <w:style w:type="paragraph" w:customStyle="1" w:styleId="Coverhead">
    <w:name w:val="Cover head"/>
    <w:uiPriority w:val="2"/>
    <w:qFormat/>
    <w:rsid w:val="00A13A18"/>
    <w:pPr>
      <w:keepLines/>
      <w:suppressAutoHyphens/>
      <w:spacing w:line="280" w:lineRule="exact"/>
    </w:pPr>
    <w:rPr>
      <w:rFonts w:ascii="Arial" w:hAnsi="Arial"/>
      <w:b/>
      <w:color w:val="002776" w:themeColor="text2"/>
    </w:rPr>
  </w:style>
  <w:style w:type="character" w:customStyle="1" w:styleId="A2">
    <w:name w:val="A2"/>
    <w:uiPriority w:val="99"/>
    <w:rsid w:val="00A13A18"/>
    <w:rPr>
      <w:rFonts w:cs="Frutiger Next Pro Light"/>
      <w:color w:val="000000"/>
      <w:sz w:val="17"/>
      <w:szCs w:val="17"/>
    </w:rPr>
  </w:style>
  <w:style w:type="paragraph" w:customStyle="1" w:styleId="BiographyName">
    <w:name w:val="Biography Name"/>
    <w:basedOn w:val="Normal"/>
    <w:qFormat/>
    <w:rsid w:val="00A13A18"/>
    <w:pPr>
      <w:spacing w:before="0" w:after="120" w:line="250" w:lineRule="atLeast"/>
    </w:pPr>
    <w:rPr>
      <w:rFonts w:asciiTheme="minorHAnsi" w:eastAsiaTheme="minorHAnsi" w:hAnsiTheme="minorHAnsi" w:cstheme="minorBidi"/>
      <w:b/>
      <w:color w:val="00A1DE" w:themeColor="accent3"/>
      <w:sz w:val="24"/>
      <w:szCs w:val="22"/>
    </w:rPr>
  </w:style>
  <w:style w:type="paragraph" w:customStyle="1" w:styleId="BiographyQuoteText">
    <w:name w:val="Biography Quote Text"/>
    <w:basedOn w:val="Normal"/>
    <w:qFormat/>
    <w:rsid w:val="00A13A18"/>
    <w:pPr>
      <w:spacing w:before="0" w:after="120" w:line="250" w:lineRule="atLeast"/>
    </w:pPr>
    <w:rPr>
      <w:rFonts w:asciiTheme="minorHAnsi" w:eastAsiaTheme="minorHAnsi" w:hAnsiTheme="minorHAnsi" w:cstheme="minorBidi"/>
      <w:color w:val="3C8A2E" w:themeColor="accent4"/>
      <w:sz w:val="18"/>
      <w:szCs w:val="22"/>
    </w:rPr>
  </w:style>
  <w:style w:type="paragraph" w:customStyle="1" w:styleId="BlueRule">
    <w:name w:val="Blue Rule"/>
    <w:basedOn w:val="Normal"/>
    <w:qFormat/>
    <w:rsid w:val="00A13A18"/>
    <w:pPr>
      <w:pBdr>
        <w:top w:val="single" w:sz="4" w:space="1" w:color="00A1DE" w:themeColor="accent3"/>
        <w:bottom w:val="single" w:sz="4" w:space="1" w:color="FFFFFF" w:themeColor="background1"/>
      </w:pBdr>
      <w:spacing w:before="0" w:after="0" w:line="250" w:lineRule="atLeast"/>
    </w:pPr>
    <w:rPr>
      <w:rFonts w:asciiTheme="minorHAnsi" w:eastAsiaTheme="minorHAnsi" w:hAnsiTheme="minorHAnsi" w:cstheme="minorBidi"/>
      <w:color w:val="auto"/>
      <w:sz w:val="18"/>
      <w:szCs w:val="22"/>
    </w:rPr>
  </w:style>
  <w:style w:type="paragraph" w:customStyle="1" w:styleId="BodyTextBold">
    <w:name w:val="Body Text Bold"/>
    <w:basedOn w:val="BodyText"/>
    <w:qFormat/>
    <w:rsid w:val="00A13A18"/>
    <w:pPr>
      <w:spacing w:after="180" w:line="250" w:lineRule="atLeast"/>
    </w:pPr>
    <w:rPr>
      <w:rFonts w:asciiTheme="minorHAnsi" w:eastAsiaTheme="minorHAnsi" w:hAnsiTheme="minorHAnsi" w:cstheme="minorBidi"/>
      <w:b/>
      <w:sz w:val="18"/>
      <w:szCs w:val="22"/>
      <w:lang w:val="en-GB"/>
    </w:rPr>
  </w:style>
  <w:style w:type="paragraph" w:customStyle="1" w:styleId="Bold9ptText">
    <w:name w:val="Bold 9pt Text"/>
    <w:basedOn w:val="Normal"/>
    <w:qFormat/>
    <w:rsid w:val="00A13A18"/>
    <w:pPr>
      <w:spacing w:before="0" w:after="0" w:line="250" w:lineRule="atLeast"/>
    </w:pPr>
    <w:rPr>
      <w:rFonts w:asciiTheme="minorHAnsi" w:eastAsiaTheme="minorHAnsi" w:hAnsiTheme="minorHAnsi" w:cstheme="minorBidi"/>
      <w:b/>
      <w:color w:val="auto"/>
      <w:sz w:val="18"/>
      <w:szCs w:val="22"/>
    </w:rPr>
  </w:style>
  <w:style w:type="paragraph" w:customStyle="1" w:styleId="BulletedTableText">
    <w:name w:val="Bulleted Table Text"/>
    <w:basedOn w:val="Normal"/>
    <w:qFormat/>
    <w:rsid w:val="00A13A18"/>
    <w:pPr>
      <w:numPr>
        <w:numId w:val="39"/>
      </w:numPr>
      <w:spacing w:before="0" w:after="0" w:line="250" w:lineRule="atLeast"/>
    </w:pPr>
    <w:rPr>
      <w:rFonts w:asciiTheme="minorHAnsi" w:eastAsiaTheme="minorHAnsi" w:hAnsiTheme="minorHAnsi" w:cstheme="minorBidi"/>
      <w:color w:val="auto"/>
      <w:sz w:val="16"/>
      <w:szCs w:val="22"/>
    </w:rPr>
  </w:style>
  <w:style w:type="paragraph" w:customStyle="1" w:styleId="BulletedText1">
    <w:name w:val="Bulleted Text 1"/>
    <w:basedOn w:val="Normal"/>
    <w:qFormat/>
    <w:rsid w:val="00A13A18"/>
    <w:pPr>
      <w:numPr>
        <w:numId w:val="40"/>
      </w:numPr>
      <w:spacing w:before="0" w:after="0" w:line="250" w:lineRule="atLeast"/>
    </w:pPr>
    <w:rPr>
      <w:rFonts w:asciiTheme="minorHAnsi" w:eastAsiaTheme="minorHAnsi" w:hAnsiTheme="minorHAnsi" w:cstheme="minorBidi"/>
      <w:color w:val="auto"/>
      <w:sz w:val="18"/>
      <w:szCs w:val="22"/>
    </w:rPr>
  </w:style>
  <w:style w:type="paragraph" w:customStyle="1" w:styleId="BulletedText2">
    <w:name w:val="Bulleted Text 2"/>
    <w:basedOn w:val="Normal"/>
    <w:qFormat/>
    <w:rsid w:val="00A13A18"/>
    <w:pPr>
      <w:numPr>
        <w:numId w:val="41"/>
      </w:numPr>
      <w:spacing w:before="0" w:after="0" w:line="250" w:lineRule="atLeast"/>
    </w:pPr>
    <w:rPr>
      <w:rFonts w:asciiTheme="minorHAnsi" w:eastAsiaTheme="minorHAnsi" w:hAnsiTheme="minorHAnsi" w:cstheme="minorBidi"/>
      <w:color w:val="auto"/>
      <w:sz w:val="18"/>
      <w:szCs w:val="22"/>
    </w:rPr>
  </w:style>
  <w:style w:type="paragraph" w:customStyle="1" w:styleId="ChartSourceText">
    <w:name w:val="Chart Source Text"/>
    <w:basedOn w:val="Normal"/>
    <w:qFormat/>
    <w:rsid w:val="00A13A18"/>
    <w:pPr>
      <w:spacing w:before="0" w:after="250" w:line="250" w:lineRule="atLeast"/>
    </w:pPr>
    <w:rPr>
      <w:rFonts w:asciiTheme="minorHAnsi" w:eastAsiaTheme="minorHAnsi" w:hAnsiTheme="minorHAnsi" w:cstheme="minorBidi"/>
      <w:color w:val="auto"/>
      <w:sz w:val="16"/>
      <w:szCs w:val="22"/>
    </w:rPr>
  </w:style>
  <w:style w:type="paragraph" w:customStyle="1" w:styleId="ContentsHeading">
    <w:name w:val="Contents Heading"/>
    <w:basedOn w:val="Normal"/>
    <w:qFormat/>
    <w:rsid w:val="00A13A18"/>
    <w:pPr>
      <w:spacing w:before="0" w:after="1800" w:line="250" w:lineRule="atLeast"/>
    </w:pPr>
    <w:rPr>
      <w:rFonts w:asciiTheme="minorHAnsi" w:eastAsiaTheme="minorHAnsi" w:hAnsiTheme="minorHAnsi" w:cstheme="minorBidi"/>
      <w:color w:val="00A1DE" w:themeColor="accent3"/>
      <w:sz w:val="56"/>
      <w:szCs w:val="22"/>
    </w:rPr>
  </w:style>
  <w:style w:type="paragraph" w:customStyle="1" w:styleId="Cover1TitleBlue">
    <w:name w:val="Cover 1 Title (Blue)"/>
    <w:basedOn w:val="Normal"/>
    <w:qFormat/>
    <w:rsid w:val="00A13A18"/>
    <w:pPr>
      <w:spacing w:before="0" w:after="0" w:line="250" w:lineRule="atLeast"/>
    </w:pPr>
    <w:rPr>
      <w:rFonts w:asciiTheme="minorHAnsi" w:eastAsiaTheme="minorHAnsi" w:hAnsiTheme="minorHAnsi" w:cstheme="minorBidi"/>
      <w:color w:val="002776" w:themeColor="accent1"/>
      <w:sz w:val="72"/>
      <w:szCs w:val="22"/>
    </w:rPr>
  </w:style>
  <w:style w:type="paragraph" w:customStyle="1" w:styleId="Cover1TitleGreen">
    <w:name w:val="Cover 1 Title (Green)"/>
    <w:basedOn w:val="Normal"/>
    <w:qFormat/>
    <w:rsid w:val="00A13A18"/>
    <w:pPr>
      <w:spacing w:before="0" w:after="0" w:line="250" w:lineRule="atLeast"/>
    </w:pPr>
    <w:rPr>
      <w:rFonts w:asciiTheme="minorHAnsi" w:eastAsiaTheme="minorHAnsi" w:hAnsiTheme="minorHAnsi" w:cstheme="minorBidi"/>
      <w:color w:val="92D400" w:themeColor="accent2"/>
      <w:sz w:val="72"/>
      <w:szCs w:val="22"/>
    </w:rPr>
  </w:style>
  <w:style w:type="paragraph" w:customStyle="1" w:styleId="Cover2TitleBlue">
    <w:name w:val="Cover 2 Title (Blue)"/>
    <w:basedOn w:val="Normal"/>
    <w:qFormat/>
    <w:rsid w:val="00A13A18"/>
    <w:pPr>
      <w:spacing w:before="0" w:after="0" w:line="520" w:lineRule="atLeast"/>
    </w:pPr>
    <w:rPr>
      <w:rFonts w:asciiTheme="minorHAnsi" w:eastAsiaTheme="minorHAnsi" w:hAnsiTheme="minorHAnsi" w:cstheme="minorBidi"/>
      <w:color w:val="002776" w:themeColor="accent1"/>
      <w:sz w:val="44"/>
      <w:szCs w:val="22"/>
    </w:rPr>
  </w:style>
  <w:style w:type="paragraph" w:customStyle="1" w:styleId="Cover2TitleGreen">
    <w:name w:val="Cover 2 Title (Green)"/>
    <w:basedOn w:val="Normal"/>
    <w:qFormat/>
    <w:rsid w:val="00A13A18"/>
    <w:pPr>
      <w:spacing w:before="0" w:after="0" w:line="520" w:lineRule="atLeast"/>
    </w:pPr>
    <w:rPr>
      <w:rFonts w:asciiTheme="minorHAnsi" w:eastAsiaTheme="minorHAnsi" w:hAnsiTheme="minorHAnsi" w:cstheme="minorBidi"/>
      <w:color w:val="92D400" w:themeColor="accent2"/>
      <w:sz w:val="44"/>
      <w:szCs w:val="22"/>
    </w:rPr>
  </w:style>
  <w:style w:type="paragraph" w:customStyle="1" w:styleId="DatetextCover1">
    <w:name w:val="Date text (Cover 1)"/>
    <w:basedOn w:val="Normal"/>
    <w:qFormat/>
    <w:rsid w:val="00A13A18"/>
    <w:pPr>
      <w:framePr w:wrap="around" w:vAnchor="page" w:hAnchor="page" w:x="1135" w:y="15480"/>
      <w:spacing w:before="0" w:after="0" w:line="250" w:lineRule="atLeast"/>
    </w:pPr>
    <w:rPr>
      <w:rFonts w:asciiTheme="minorHAnsi" w:eastAsiaTheme="minorHAnsi" w:hAnsiTheme="minorHAnsi" w:cstheme="minorBidi"/>
      <w:b/>
      <w:color w:val="auto"/>
      <w:sz w:val="22"/>
      <w:szCs w:val="22"/>
    </w:rPr>
  </w:style>
  <w:style w:type="paragraph" w:customStyle="1" w:styleId="DatetextCover2">
    <w:name w:val="Date text (Cover 2)"/>
    <w:basedOn w:val="Normal"/>
    <w:qFormat/>
    <w:rsid w:val="00A13A18"/>
    <w:pPr>
      <w:spacing w:before="480" w:after="0" w:line="250" w:lineRule="atLeast"/>
    </w:pPr>
    <w:rPr>
      <w:rFonts w:asciiTheme="minorHAnsi" w:eastAsiaTheme="minorHAnsi" w:hAnsiTheme="minorHAnsi" w:cstheme="minorBidi"/>
      <w:b/>
      <w:color w:val="auto"/>
      <w:sz w:val="22"/>
      <w:szCs w:val="22"/>
    </w:rPr>
  </w:style>
  <w:style w:type="paragraph" w:customStyle="1" w:styleId="ExecutiveSummarySidebar">
    <w:name w:val="Executive Summary Sidebar"/>
    <w:basedOn w:val="Normal"/>
    <w:qFormat/>
    <w:rsid w:val="00A13A18"/>
    <w:pPr>
      <w:framePr w:w="3402" w:wrap="around" w:vAnchor="page" w:hAnchor="page" w:x="7372" w:y="3970" w:anchorLock="1"/>
      <w:spacing w:before="0" w:after="0" w:line="250" w:lineRule="atLeast"/>
    </w:pPr>
    <w:rPr>
      <w:rFonts w:asciiTheme="minorHAnsi" w:eastAsiaTheme="minorHAnsi" w:hAnsiTheme="minorHAnsi" w:cstheme="minorBidi"/>
      <w:color w:val="auto"/>
      <w:sz w:val="18"/>
      <w:szCs w:val="22"/>
    </w:rPr>
  </w:style>
  <w:style w:type="paragraph" w:customStyle="1" w:styleId="InputTextforfooter">
    <w:name w:val="Input Text (for footer)"/>
    <w:basedOn w:val="Normal"/>
    <w:qFormat/>
    <w:rsid w:val="00A13A18"/>
    <w:pPr>
      <w:framePr w:hSpace="181" w:wrap="around" w:vAnchor="page" w:hAnchor="page" w:x="852" w:y="15877"/>
      <w:spacing w:before="0" w:after="0" w:line="250" w:lineRule="atLeast"/>
      <w:suppressOverlap/>
      <w:jc w:val="right"/>
    </w:pPr>
    <w:rPr>
      <w:rFonts w:asciiTheme="minorHAnsi" w:eastAsiaTheme="minorHAnsi" w:hAnsiTheme="minorHAnsi" w:cstheme="minorBidi"/>
      <w:b/>
      <w:color w:val="auto"/>
      <w:sz w:val="12"/>
      <w:szCs w:val="22"/>
    </w:rPr>
  </w:style>
  <w:style w:type="paragraph" w:customStyle="1" w:styleId="IntroductionTextBlue">
    <w:name w:val="Introduction Text (Blue)"/>
    <w:basedOn w:val="Normal"/>
    <w:qFormat/>
    <w:rsid w:val="00A13A18"/>
    <w:pPr>
      <w:spacing w:before="0" w:after="0" w:line="250" w:lineRule="atLeast"/>
    </w:pPr>
    <w:rPr>
      <w:rFonts w:asciiTheme="minorHAnsi" w:eastAsiaTheme="minorHAnsi" w:hAnsiTheme="minorHAnsi" w:cstheme="minorBidi"/>
      <w:color w:val="00A1DE" w:themeColor="accent3"/>
      <w:sz w:val="40"/>
      <w:szCs w:val="22"/>
    </w:rPr>
  </w:style>
  <w:style w:type="paragraph" w:customStyle="1" w:styleId="IntroductionTextWhite">
    <w:name w:val="Introduction Text (White)"/>
    <w:basedOn w:val="Normal"/>
    <w:qFormat/>
    <w:rsid w:val="00A13A18"/>
    <w:pPr>
      <w:spacing w:before="0" w:after="0" w:line="250" w:lineRule="atLeast"/>
    </w:pPr>
    <w:rPr>
      <w:rFonts w:asciiTheme="minorHAnsi" w:eastAsiaTheme="minorHAnsi" w:hAnsiTheme="minorHAnsi" w:cstheme="minorBidi"/>
      <w:color w:val="FFFFFF" w:themeColor="background1"/>
      <w:sz w:val="40"/>
      <w:szCs w:val="22"/>
    </w:rPr>
  </w:style>
  <w:style w:type="paragraph" w:customStyle="1" w:styleId="LogoCover1">
    <w:name w:val="Logo Cover 1"/>
    <w:basedOn w:val="Normal"/>
    <w:qFormat/>
    <w:rsid w:val="00A13A18"/>
    <w:pPr>
      <w:spacing w:before="0" w:after="1920" w:line="250" w:lineRule="atLeast"/>
      <w:ind w:left="-1701"/>
    </w:pPr>
    <w:rPr>
      <w:rFonts w:asciiTheme="minorHAnsi" w:eastAsiaTheme="minorHAnsi" w:hAnsiTheme="minorHAnsi" w:cstheme="minorBidi"/>
      <w:noProof/>
      <w:color w:val="auto"/>
      <w:sz w:val="18"/>
      <w:szCs w:val="22"/>
    </w:rPr>
  </w:style>
  <w:style w:type="paragraph" w:customStyle="1" w:styleId="LogoCover2">
    <w:name w:val="Logo Cover 2"/>
    <w:basedOn w:val="Normal"/>
    <w:qFormat/>
    <w:rsid w:val="00A13A18"/>
    <w:pPr>
      <w:spacing w:before="0" w:after="600" w:line="250" w:lineRule="atLeast"/>
    </w:pPr>
    <w:rPr>
      <w:rFonts w:asciiTheme="minorHAnsi" w:eastAsiaTheme="minorHAnsi" w:hAnsiTheme="minorHAnsi" w:cstheme="minorBidi"/>
      <w:noProof/>
      <w:color w:val="auto"/>
      <w:sz w:val="18"/>
      <w:szCs w:val="22"/>
      <w:lang w:eastAsia="en-GB"/>
    </w:rPr>
  </w:style>
  <w:style w:type="paragraph" w:customStyle="1" w:styleId="MapText">
    <w:name w:val="Map Text"/>
    <w:basedOn w:val="Normal"/>
    <w:qFormat/>
    <w:rsid w:val="00A13A18"/>
    <w:pPr>
      <w:framePr w:hSpace="181" w:wrap="around" w:vAnchor="page" w:hAnchor="page" w:x="852" w:y="11341"/>
      <w:spacing w:before="0" w:after="0" w:line="120" w:lineRule="atLeast"/>
      <w:suppressOverlap/>
    </w:pPr>
    <w:rPr>
      <w:rFonts w:asciiTheme="minorHAnsi" w:eastAsiaTheme="minorHAnsi" w:hAnsiTheme="minorHAnsi" w:cstheme="minorBidi"/>
      <w:color w:val="auto"/>
      <w:sz w:val="16"/>
      <w:szCs w:val="10"/>
    </w:rPr>
  </w:style>
  <w:style w:type="paragraph" w:customStyle="1" w:styleId="Numberslevel1">
    <w:name w:val="Numbers level 1"/>
    <w:basedOn w:val="Normal"/>
    <w:qFormat/>
    <w:rsid w:val="00A13A18"/>
    <w:pPr>
      <w:numPr>
        <w:numId w:val="42"/>
      </w:numPr>
      <w:spacing w:before="0" w:after="0" w:line="250" w:lineRule="atLeast"/>
    </w:pPr>
    <w:rPr>
      <w:rFonts w:asciiTheme="minorHAnsi" w:eastAsiaTheme="minorHAnsi" w:hAnsiTheme="minorHAnsi" w:cstheme="minorBidi"/>
      <w:color w:val="auto"/>
      <w:sz w:val="18"/>
      <w:szCs w:val="22"/>
    </w:rPr>
  </w:style>
  <w:style w:type="paragraph" w:customStyle="1" w:styleId="Numberslevel2">
    <w:name w:val="Numbers level 2"/>
    <w:basedOn w:val="Normal"/>
    <w:qFormat/>
    <w:rsid w:val="00A13A18"/>
    <w:pPr>
      <w:numPr>
        <w:ilvl w:val="1"/>
        <w:numId w:val="42"/>
      </w:numPr>
      <w:spacing w:before="0" w:after="0" w:line="250" w:lineRule="atLeast"/>
    </w:pPr>
    <w:rPr>
      <w:rFonts w:asciiTheme="minorHAnsi" w:eastAsiaTheme="minorHAnsi" w:hAnsiTheme="minorHAnsi" w:cstheme="minorBidi"/>
      <w:color w:val="auto"/>
      <w:sz w:val="18"/>
      <w:szCs w:val="22"/>
    </w:rPr>
  </w:style>
  <w:style w:type="paragraph" w:customStyle="1" w:styleId="Numberslevel3">
    <w:name w:val="Numbers level 3"/>
    <w:basedOn w:val="Normal"/>
    <w:qFormat/>
    <w:rsid w:val="00A13A18"/>
    <w:pPr>
      <w:numPr>
        <w:ilvl w:val="2"/>
        <w:numId w:val="42"/>
      </w:numPr>
      <w:spacing w:before="0" w:after="0" w:line="250" w:lineRule="atLeast"/>
    </w:pPr>
    <w:rPr>
      <w:rFonts w:asciiTheme="minorHAnsi" w:eastAsiaTheme="minorHAnsi" w:hAnsiTheme="minorHAnsi" w:cstheme="minorBidi"/>
      <w:color w:val="auto"/>
      <w:sz w:val="18"/>
      <w:szCs w:val="22"/>
    </w:rPr>
  </w:style>
  <w:style w:type="paragraph" w:customStyle="1" w:styleId="PictureFrameLargebottom">
    <w:name w:val="Picture Frame (Large bottom)"/>
    <w:basedOn w:val="Normal"/>
    <w:qFormat/>
    <w:rsid w:val="00A13A18"/>
    <w:pPr>
      <w:framePr w:w="10206" w:wrap="around" w:vAnchor="page" w:hAnchor="page" w:x="852" w:y="10774"/>
      <w:spacing w:before="0" w:after="0" w:line="250" w:lineRule="atLeast"/>
      <w:jc w:val="center"/>
    </w:pPr>
    <w:rPr>
      <w:rFonts w:asciiTheme="minorHAnsi" w:eastAsiaTheme="minorHAnsi" w:hAnsiTheme="minorHAnsi" w:cstheme="minorBidi"/>
      <w:color w:val="auto"/>
      <w:sz w:val="18"/>
      <w:szCs w:val="22"/>
    </w:rPr>
  </w:style>
  <w:style w:type="paragraph" w:customStyle="1" w:styleId="PictureFrameLargemiddle">
    <w:name w:val="Picture Frame (Large middle)"/>
    <w:basedOn w:val="Normal"/>
    <w:qFormat/>
    <w:rsid w:val="00A13A18"/>
    <w:pPr>
      <w:framePr w:w="10206" w:wrap="around" w:vAnchor="page" w:hAnchor="page" w:x="852" w:y="5671"/>
      <w:spacing w:before="0" w:after="0" w:line="250" w:lineRule="atLeast"/>
      <w:jc w:val="center"/>
    </w:pPr>
    <w:rPr>
      <w:rFonts w:asciiTheme="minorHAnsi" w:eastAsiaTheme="minorHAnsi" w:hAnsiTheme="minorHAnsi" w:cstheme="minorBidi"/>
      <w:color w:val="auto"/>
      <w:sz w:val="18"/>
      <w:szCs w:val="22"/>
    </w:rPr>
  </w:style>
  <w:style w:type="paragraph" w:customStyle="1" w:styleId="PictureframeLargetop">
    <w:name w:val="Picture frame (Large top)"/>
    <w:basedOn w:val="Normal"/>
    <w:qFormat/>
    <w:rsid w:val="00A13A18"/>
    <w:pPr>
      <w:framePr w:w="10206" w:wrap="around" w:vAnchor="page" w:hAnchor="page" w:x="852" w:y="1135" w:anchorLock="1"/>
      <w:spacing w:before="0" w:after="0" w:line="250" w:lineRule="atLeast"/>
      <w:jc w:val="center"/>
    </w:pPr>
    <w:rPr>
      <w:rFonts w:asciiTheme="minorHAnsi" w:eastAsiaTheme="minorHAnsi" w:hAnsiTheme="minorHAnsi" w:cstheme="minorBidi"/>
      <w:color w:val="auto"/>
      <w:sz w:val="18"/>
      <w:szCs w:val="22"/>
    </w:rPr>
  </w:style>
  <w:style w:type="paragraph" w:customStyle="1" w:styleId="PullQuotein-line">
    <w:name w:val="Pull Quote (in-line)"/>
    <w:basedOn w:val="Normal"/>
    <w:qFormat/>
    <w:rsid w:val="00A13A18"/>
    <w:pPr>
      <w:framePr w:w="8222" w:hSpace="227" w:vSpace="284" w:wrap="around" w:vAnchor="text" w:hAnchor="text" w:y="1"/>
      <w:pBdr>
        <w:top w:val="single" w:sz="4" w:space="12" w:color="92D400" w:themeColor="accent2"/>
      </w:pBdr>
      <w:spacing w:before="0" w:after="0" w:line="250" w:lineRule="atLeast"/>
    </w:pPr>
    <w:rPr>
      <w:rFonts w:asciiTheme="minorHAnsi" w:eastAsiaTheme="minorHAnsi" w:hAnsiTheme="minorHAnsi" w:cstheme="minorBidi"/>
      <w:color w:val="92D400" w:themeColor="accent2"/>
      <w:sz w:val="40"/>
      <w:szCs w:val="22"/>
    </w:rPr>
  </w:style>
  <w:style w:type="paragraph" w:customStyle="1" w:styleId="PullQuotemargin">
    <w:name w:val="Pull Quote (margin)"/>
    <w:basedOn w:val="Normal"/>
    <w:qFormat/>
    <w:rsid w:val="00A13A18"/>
    <w:pPr>
      <w:framePr w:w="5954" w:hSpace="284" w:vSpace="284" w:wrap="around" w:vAnchor="text" w:hAnchor="page" w:x="1135" w:y="1"/>
      <w:pBdr>
        <w:top w:val="single" w:sz="4" w:space="12" w:color="92D400" w:themeColor="accent2"/>
      </w:pBdr>
      <w:spacing w:before="0" w:after="0" w:line="250" w:lineRule="atLeast"/>
    </w:pPr>
    <w:rPr>
      <w:rFonts w:asciiTheme="minorHAnsi" w:eastAsiaTheme="minorHAnsi" w:hAnsiTheme="minorHAnsi" w:cstheme="minorBidi"/>
      <w:color w:val="92D400" w:themeColor="accent2"/>
      <w:sz w:val="40"/>
      <w:szCs w:val="22"/>
    </w:rPr>
  </w:style>
  <w:style w:type="paragraph" w:customStyle="1" w:styleId="SidebarBodyText">
    <w:name w:val="Sidebar Body Text"/>
    <w:basedOn w:val="Normal"/>
    <w:qFormat/>
    <w:rsid w:val="00A13A18"/>
    <w:pPr>
      <w:spacing w:before="0" w:after="80" w:line="250" w:lineRule="atLeast"/>
    </w:pPr>
    <w:rPr>
      <w:rFonts w:asciiTheme="minorHAnsi" w:eastAsiaTheme="minorHAnsi" w:hAnsiTheme="minorHAnsi" w:cstheme="minorBidi"/>
      <w:color w:val="FFFFFF" w:themeColor="background1"/>
      <w:sz w:val="18"/>
      <w:szCs w:val="22"/>
    </w:rPr>
  </w:style>
  <w:style w:type="paragraph" w:customStyle="1" w:styleId="SidebarBulletText1">
    <w:name w:val="Sidebar Bullet Text 1"/>
    <w:basedOn w:val="Normal"/>
    <w:qFormat/>
    <w:rsid w:val="00A13A18"/>
    <w:pPr>
      <w:numPr>
        <w:numId w:val="43"/>
      </w:numPr>
      <w:spacing w:before="0" w:after="80" w:line="250" w:lineRule="atLeast"/>
    </w:pPr>
    <w:rPr>
      <w:rFonts w:asciiTheme="minorHAnsi" w:eastAsiaTheme="minorHAnsi" w:hAnsiTheme="minorHAnsi" w:cstheme="minorBidi"/>
      <w:color w:val="FFFFFF" w:themeColor="background1"/>
      <w:sz w:val="18"/>
      <w:szCs w:val="22"/>
    </w:rPr>
  </w:style>
  <w:style w:type="paragraph" w:customStyle="1" w:styleId="SidebarBulletText2">
    <w:name w:val="Sidebar Bullet Text 2"/>
    <w:basedOn w:val="Normal"/>
    <w:qFormat/>
    <w:rsid w:val="00A13A18"/>
    <w:pPr>
      <w:numPr>
        <w:numId w:val="44"/>
      </w:numPr>
      <w:spacing w:before="0" w:after="0" w:line="250" w:lineRule="atLeast"/>
    </w:pPr>
    <w:rPr>
      <w:rFonts w:asciiTheme="minorHAnsi" w:eastAsiaTheme="minorHAnsi" w:hAnsiTheme="minorHAnsi" w:cstheme="minorBidi"/>
      <w:color w:val="FFFFFF" w:themeColor="background1"/>
      <w:sz w:val="18"/>
      <w:szCs w:val="22"/>
    </w:rPr>
  </w:style>
  <w:style w:type="paragraph" w:customStyle="1" w:styleId="SidebarHeading">
    <w:name w:val="Sidebar Heading"/>
    <w:basedOn w:val="Normal"/>
    <w:qFormat/>
    <w:rsid w:val="00A13A18"/>
    <w:pPr>
      <w:spacing w:before="0" w:after="80" w:line="250" w:lineRule="atLeast"/>
    </w:pPr>
    <w:rPr>
      <w:rFonts w:asciiTheme="minorHAnsi" w:eastAsiaTheme="minorHAnsi" w:hAnsiTheme="minorHAnsi" w:cstheme="minorBidi"/>
      <w:b/>
      <w:color w:val="FFFFFF" w:themeColor="background1"/>
      <w:sz w:val="18"/>
      <w:szCs w:val="22"/>
    </w:rPr>
  </w:style>
  <w:style w:type="paragraph" w:customStyle="1" w:styleId="Heading2un-numbered">
    <w:name w:val="Heading 2 (un-numbered)"/>
    <w:next w:val="Normal"/>
    <w:link w:val="Heading2un-numberedChar"/>
    <w:uiPriority w:val="21"/>
    <w:qFormat/>
    <w:rsid w:val="00A13A18"/>
    <w:pPr>
      <w:keepNext/>
      <w:spacing w:before="320" w:after="120" w:line="320" w:lineRule="atLeast"/>
      <w:outlineLvl w:val="1"/>
    </w:pPr>
    <w:rPr>
      <w:rFonts w:ascii="Arial" w:eastAsia="Times New Roman" w:hAnsi="Arial"/>
      <w:b/>
      <w:bCs/>
      <w:color w:val="002776" w:themeColor="accent1"/>
      <w:sz w:val="24"/>
      <w:szCs w:val="26"/>
      <w:lang w:val="en-GB" w:bidi="en-US"/>
    </w:rPr>
  </w:style>
  <w:style w:type="character" w:customStyle="1" w:styleId="Heading2un-numberedChar">
    <w:name w:val="Heading 2 (un-numbered) Char"/>
    <w:basedOn w:val="DefaultParagraphFont"/>
    <w:link w:val="Heading2un-numbered"/>
    <w:uiPriority w:val="21"/>
    <w:rsid w:val="00A13A18"/>
    <w:rPr>
      <w:rFonts w:ascii="Arial" w:eastAsia="Times New Roman" w:hAnsi="Arial"/>
      <w:b/>
      <w:bCs/>
      <w:color w:val="002776" w:themeColor="accent1"/>
      <w:sz w:val="24"/>
      <w:szCs w:val="26"/>
      <w:lang w:val="en-GB" w:bidi="en-US"/>
    </w:rPr>
  </w:style>
  <w:style w:type="table" w:customStyle="1" w:styleId="PlainTable41">
    <w:name w:val="Plain Table 41"/>
    <w:basedOn w:val="TableNormal"/>
    <w:uiPriority w:val="44"/>
    <w:rsid w:val="00C7042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zcontents">
    <w:name w:val="zcontents"/>
    <w:basedOn w:val="Normal"/>
    <w:uiPriority w:val="99"/>
    <w:semiHidden/>
    <w:rsid w:val="00FC273A"/>
    <w:pPr>
      <w:spacing w:before="120" w:after="260" w:line="360" w:lineRule="auto"/>
      <w:jc w:val="both"/>
    </w:pPr>
    <w:rPr>
      <w:rFonts w:eastAsia="Times New Roman"/>
      <w:b/>
      <w:color w:val="auto"/>
      <w:sz w:val="32"/>
      <w:lang w:val="en-ZA"/>
    </w:rPr>
  </w:style>
  <w:style w:type="paragraph" w:customStyle="1" w:styleId="CM38">
    <w:name w:val="CM38"/>
    <w:basedOn w:val="Default"/>
    <w:next w:val="Default"/>
    <w:uiPriority w:val="99"/>
    <w:rsid w:val="000B4E01"/>
    <w:pPr>
      <w:widowControl w:val="0"/>
      <w:spacing w:after="55"/>
    </w:pPr>
    <w:rPr>
      <w:rFonts w:ascii="Copperplate Gothic" w:eastAsia="Times New Roman" w:hAnsi="Copperplate Gothic"/>
      <w:color w:val="auto"/>
    </w:rPr>
  </w:style>
  <w:style w:type="character" w:customStyle="1" w:styleId="NoSpacingChar">
    <w:name w:val="No Spacing Char"/>
    <w:link w:val="NoSpacing"/>
    <w:uiPriority w:val="1"/>
    <w:rsid w:val="00895EB8"/>
    <w:rPr>
      <w:rFonts w:ascii="Arial" w:hAnsi="Arial"/>
      <w:color w:val="000000"/>
      <w:lang w:val="en-GB"/>
    </w:rPr>
  </w:style>
  <w:style w:type="character" w:customStyle="1" w:styleId="Bodytext30">
    <w:name w:val="Body text (3)_"/>
    <w:basedOn w:val="DefaultParagraphFont"/>
    <w:link w:val="Bodytext31"/>
    <w:rsid w:val="00BC6D15"/>
    <w:rPr>
      <w:rFonts w:ascii="Times New Roman" w:eastAsia="Times New Roman" w:hAnsi="Times New Roman"/>
      <w:b/>
      <w:bCs/>
      <w:sz w:val="56"/>
      <w:szCs w:val="56"/>
      <w:shd w:val="clear" w:color="auto" w:fill="FFFFFF"/>
    </w:rPr>
  </w:style>
  <w:style w:type="character" w:customStyle="1" w:styleId="Bodytext5">
    <w:name w:val="Body text (5)_"/>
    <w:basedOn w:val="DefaultParagraphFont"/>
    <w:link w:val="Bodytext50"/>
    <w:rsid w:val="00BC6D15"/>
    <w:rPr>
      <w:rFonts w:ascii="Times New Roman" w:eastAsia="Times New Roman" w:hAnsi="Times New Roman"/>
      <w:sz w:val="28"/>
      <w:szCs w:val="28"/>
      <w:shd w:val="clear" w:color="auto" w:fill="FFFFFF"/>
    </w:rPr>
  </w:style>
  <w:style w:type="paragraph" w:customStyle="1" w:styleId="Bodytext31">
    <w:name w:val="Body text (3)"/>
    <w:basedOn w:val="Normal"/>
    <w:link w:val="Bodytext30"/>
    <w:rsid w:val="00BC6D15"/>
    <w:pPr>
      <w:widowControl w:val="0"/>
      <w:shd w:val="clear" w:color="auto" w:fill="FFFFFF"/>
      <w:spacing w:before="0" w:after="0" w:line="754" w:lineRule="exact"/>
      <w:jc w:val="center"/>
    </w:pPr>
    <w:rPr>
      <w:rFonts w:ascii="Times New Roman" w:eastAsia="Times New Roman" w:hAnsi="Times New Roman"/>
      <w:b/>
      <w:bCs/>
      <w:color w:val="auto"/>
      <w:sz w:val="56"/>
      <w:szCs w:val="56"/>
      <w:lang w:val="en-US"/>
    </w:rPr>
  </w:style>
  <w:style w:type="paragraph" w:customStyle="1" w:styleId="Bodytext50">
    <w:name w:val="Body text (5)"/>
    <w:basedOn w:val="Normal"/>
    <w:link w:val="Bodytext5"/>
    <w:rsid w:val="00BC6D15"/>
    <w:pPr>
      <w:widowControl w:val="0"/>
      <w:shd w:val="clear" w:color="auto" w:fill="FFFFFF"/>
      <w:spacing w:before="0" w:after="0" w:line="0" w:lineRule="atLeast"/>
      <w:jc w:val="center"/>
    </w:pPr>
    <w:rPr>
      <w:rFonts w:ascii="Times New Roman" w:eastAsia="Times New Roman" w:hAnsi="Times New Roman"/>
      <w:color w:val="auto"/>
      <w:sz w:val="28"/>
      <w:szCs w:val="28"/>
      <w:lang w:val="en-US"/>
    </w:rPr>
  </w:style>
  <w:style w:type="character" w:customStyle="1" w:styleId="Bodytext20">
    <w:name w:val="Body text (2)_"/>
    <w:basedOn w:val="DefaultParagraphFont"/>
    <w:link w:val="Bodytext21"/>
    <w:rsid w:val="00BC6D15"/>
    <w:rPr>
      <w:rFonts w:ascii="Times New Roman" w:eastAsia="Times New Roman" w:hAnsi="Times New Roman"/>
      <w:shd w:val="clear" w:color="auto" w:fill="FFFFFF"/>
    </w:rPr>
  </w:style>
  <w:style w:type="character" w:customStyle="1" w:styleId="Bodytext2115pt">
    <w:name w:val="Body text (2) + 11.5 pt"/>
    <w:aliases w:val="Italic"/>
    <w:basedOn w:val="Bodytext20"/>
    <w:rsid w:val="00BC6D15"/>
    <w:rPr>
      <w:rFonts w:ascii="Times New Roman" w:eastAsia="Times New Roman" w:hAnsi="Times New Roman"/>
      <w:i/>
      <w:iCs/>
      <w:color w:val="000000"/>
      <w:spacing w:val="0"/>
      <w:w w:val="100"/>
      <w:position w:val="0"/>
      <w:sz w:val="23"/>
      <w:szCs w:val="23"/>
      <w:shd w:val="clear" w:color="auto" w:fill="FFFFFF"/>
      <w:lang w:val="en-US" w:eastAsia="en-US" w:bidi="en-US"/>
    </w:rPr>
  </w:style>
  <w:style w:type="paragraph" w:customStyle="1" w:styleId="Bodytext21">
    <w:name w:val="Body text (2)"/>
    <w:basedOn w:val="Normal"/>
    <w:link w:val="Bodytext20"/>
    <w:rsid w:val="00BC6D15"/>
    <w:pPr>
      <w:widowControl w:val="0"/>
      <w:shd w:val="clear" w:color="auto" w:fill="FFFFFF"/>
      <w:spacing w:before="0" w:after="0" w:line="418" w:lineRule="exact"/>
      <w:ind w:hanging="360"/>
      <w:jc w:val="both"/>
    </w:pPr>
    <w:rPr>
      <w:rFonts w:ascii="Times New Roman" w:eastAsia="Times New Roman" w:hAnsi="Times New Roman"/>
      <w:color w:val="auto"/>
      <w:lang w:val="en-US"/>
    </w:rPr>
  </w:style>
  <w:style w:type="character" w:customStyle="1" w:styleId="Heading20">
    <w:name w:val="Heading #2_"/>
    <w:basedOn w:val="DefaultParagraphFont"/>
    <w:link w:val="Heading21"/>
    <w:rsid w:val="00BC6D15"/>
    <w:rPr>
      <w:rFonts w:ascii="Times New Roman" w:eastAsia="Times New Roman" w:hAnsi="Times New Roman"/>
      <w:b/>
      <w:bCs/>
      <w:sz w:val="28"/>
      <w:szCs w:val="28"/>
      <w:shd w:val="clear" w:color="auto" w:fill="FFFFFF"/>
    </w:rPr>
  </w:style>
  <w:style w:type="paragraph" w:customStyle="1" w:styleId="Heading21">
    <w:name w:val="Heading #2"/>
    <w:basedOn w:val="Normal"/>
    <w:link w:val="Heading20"/>
    <w:rsid w:val="00BC6D15"/>
    <w:pPr>
      <w:widowControl w:val="0"/>
      <w:shd w:val="clear" w:color="auto" w:fill="FFFFFF"/>
      <w:spacing w:before="0" w:after="0" w:line="936" w:lineRule="exact"/>
      <w:jc w:val="both"/>
      <w:outlineLvl w:val="1"/>
    </w:pPr>
    <w:rPr>
      <w:rFonts w:ascii="Times New Roman" w:eastAsia="Times New Roman" w:hAnsi="Times New Roman"/>
      <w:b/>
      <w:bCs/>
      <w:color w:val="auto"/>
      <w:sz w:val="28"/>
      <w:szCs w:val="28"/>
      <w:lang w:val="en-US"/>
    </w:rPr>
  </w:style>
  <w:style w:type="character" w:customStyle="1" w:styleId="Heading30">
    <w:name w:val="Heading #3_"/>
    <w:basedOn w:val="DefaultParagraphFont"/>
    <w:link w:val="Heading31"/>
    <w:rsid w:val="00BC6D15"/>
    <w:rPr>
      <w:rFonts w:ascii="Times New Roman" w:eastAsia="Times New Roman" w:hAnsi="Times New Roman"/>
      <w:b/>
      <w:bCs/>
      <w:sz w:val="23"/>
      <w:szCs w:val="23"/>
      <w:shd w:val="clear" w:color="auto" w:fill="FFFFFF"/>
    </w:rPr>
  </w:style>
  <w:style w:type="character" w:customStyle="1" w:styleId="Bodytext5Bold">
    <w:name w:val="Body text (5) + Bold"/>
    <w:basedOn w:val="Bodytext5"/>
    <w:rsid w:val="00BC6D15"/>
    <w:rPr>
      <w:rFonts w:ascii="Times New Roman" w:eastAsia="Times New Roman" w:hAnsi="Times New Roman"/>
      <w:b/>
      <w:bCs/>
      <w:i w:val="0"/>
      <w:iCs w:val="0"/>
      <w:smallCaps w:val="0"/>
      <w:strike w:val="0"/>
      <w:color w:val="000000"/>
      <w:spacing w:val="0"/>
      <w:w w:val="100"/>
      <w:position w:val="0"/>
      <w:sz w:val="28"/>
      <w:szCs w:val="28"/>
      <w:u w:val="none"/>
      <w:shd w:val="clear" w:color="auto" w:fill="FFFFFF"/>
      <w:lang w:val="en-US" w:eastAsia="en-US" w:bidi="en-US"/>
    </w:rPr>
  </w:style>
  <w:style w:type="paragraph" w:customStyle="1" w:styleId="Heading31">
    <w:name w:val="Heading #3"/>
    <w:basedOn w:val="Normal"/>
    <w:link w:val="Heading30"/>
    <w:rsid w:val="00BC6D15"/>
    <w:pPr>
      <w:widowControl w:val="0"/>
      <w:shd w:val="clear" w:color="auto" w:fill="FFFFFF"/>
      <w:spacing w:before="0" w:after="0" w:line="451" w:lineRule="exact"/>
      <w:jc w:val="both"/>
      <w:outlineLvl w:val="2"/>
    </w:pPr>
    <w:rPr>
      <w:rFonts w:ascii="Times New Roman" w:eastAsia="Times New Roman" w:hAnsi="Times New Roman"/>
      <w:b/>
      <w:bCs/>
      <w:color w:val="auto"/>
      <w:sz w:val="23"/>
      <w:szCs w:val="23"/>
      <w:lang w:val="en-US"/>
    </w:rPr>
  </w:style>
  <w:style w:type="character" w:customStyle="1" w:styleId="Bodytext6">
    <w:name w:val="Body text (6)_"/>
    <w:basedOn w:val="DefaultParagraphFont"/>
    <w:link w:val="Bodytext60"/>
    <w:rsid w:val="00BC6D15"/>
    <w:rPr>
      <w:rFonts w:ascii="Times New Roman" w:eastAsia="Times New Roman" w:hAnsi="Times New Roman"/>
      <w:b/>
      <w:bCs/>
      <w:sz w:val="23"/>
      <w:szCs w:val="23"/>
      <w:shd w:val="clear" w:color="auto" w:fill="FFFFFF"/>
    </w:rPr>
  </w:style>
  <w:style w:type="character" w:customStyle="1" w:styleId="Bodytext611pt">
    <w:name w:val="Body text (6) + 11 pt"/>
    <w:aliases w:val="Not Bold"/>
    <w:basedOn w:val="Bodytext6"/>
    <w:rsid w:val="00BC6D15"/>
    <w:rPr>
      <w:rFonts w:ascii="Times New Roman" w:eastAsia="Times New Roman" w:hAnsi="Times New Roman"/>
      <w:b/>
      <w:bCs/>
      <w:color w:val="000000"/>
      <w:spacing w:val="0"/>
      <w:w w:val="100"/>
      <w:position w:val="0"/>
      <w:sz w:val="22"/>
      <w:szCs w:val="22"/>
      <w:shd w:val="clear" w:color="auto" w:fill="FFFFFF"/>
      <w:lang w:val="en-US" w:eastAsia="en-US" w:bidi="en-US"/>
    </w:rPr>
  </w:style>
  <w:style w:type="paragraph" w:customStyle="1" w:styleId="Bodytext60">
    <w:name w:val="Body text (6)"/>
    <w:basedOn w:val="Normal"/>
    <w:link w:val="Bodytext6"/>
    <w:rsid w:val="00BC6D15"/>
    <w:pPr>
      <w:widowControl w:val="0"/>
      <w:shd w:val="clear" w:color="auto" w:fill="FFFFFF"/>
      <w:spacing w:before="0" w:after="0" w:line="946" w:lineRule="exact"/>
    </w:pPr>
    <w:rPr>
      <w:rFonts w:ascii="Times New Roman" w:eastAsia="Times New Roman" w:hAnsi="Times New Roman"/>
      <w:b/>
      <w:bCs/>
      <w:color w:val="auto"/>
      <w:sz w:val="23"/>
      <w:szCs w:val="23"/>
      <w:lang w:val="en-US"/>
    </w:rPr>
  </w:style>
  <w:style w:type="table" w:styleId="LightShading-Accent2">
    <w:name w:val="Light Shading Accent 2"/>
    <w:basedOn w:val="TableNormal"/>
    <w:uiPriority w:val="60"/>
    <w:rsid w:val="00E2488C"/>
    <w:rPr>
      <w:color w:val="6C9E00" w:themeColor="accent2" w:themeShade="BF"/>
    </w:rPr>
    <w:tblPr>
      <w:tblStyleRowBandSize w:val="1"/>
      <w:tblStyleColBandSize w:val="1"/>
      <w:tblBorders>
        <w:top w:val="single" w:sz="8" w:space="0" w:color="92D400" w:themeColor="accent2"/>
        <w:bottom w:val="single" w:sz="8" w:space="0" w:color="92D400" w:themeColor="accent2"/>
      </w:tblBorders>
    </w:tblPr>
    <w:tblStylePr w:type="firstRow">
      <w:pPr>
        <w:spacing w:before="0" w:after="0" w:line="240" w:lineRule="auto"/>
      </w:pPr>
      <w:rPr>
        <w:b/>
        <w:bCs/>
      </w:rPr>
      <w:tblPr/>
      <w:tcPr>
        <w:tcBorders>
          <w:top w:val="single" w:sz="8" w:space="0" w:color="92D400" w:themeColor="accent2"/>
          <w:left w:val="nil"/>
          <w:bottom w:val="single" w:sz="8" w:space="0" w:color="92D400" w:themeColor="accent2"/>
          <w:right w:val="nil"/>
          <w:insideH w:val="nil"/>
          <w:insideV w:val="nil"/>
        </w:tcBorders>
      </w:tcPr>
    </w:tblStylePr>
    <w:tblStylePr w:type="lastRow">
      <w:pPr>
        <w:spacing w:before="0" w:after="0" w:line="240" w:lineRule="auto"/>
      </w:pPr>
      <w:rPr>
        <w:b/>
        <w:bCs/>
      </w:rPr>
      <w:tblPr/>
      <w:tcPr>
        <w:tcBorders>
          <w:top w:val="single" w:sz="8" w:space="0" w:color="92D400" w:themeColor="accent2"/>
          <w:left w:val="nil"/>
          <w:bottom w:val="single" w:sz="8" w:space="0" w:color="92D4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FFB5" w:themeFill="accent2" w:themeFillTint="3F"/>
      </w:tcPr>
    </w:tblStylePr>
    <w:tblStylePr w:type="band1Horz">
      <w:tblPr/>
      <w:tcPr>
        <w:tcBorders>
          <w:left w:val="nil"/>
          <w:right w:val="nil"/>
          <w:insideH w:val="nil"/>
          <w:insideV w:val="nil"/>
        </w:tcBorders>
        <w:shd w:val="clear" w:color="auto" w:fill="E7FFB5" w:themeFill="accent2" w:themeFillTint="3F"/>
      </w:tcPr>
    </w:tblStylePr>
  </w:style>
  <w:style w:type="table" w:styleId="LightShading-Accent3">
    <w:name w:val="Light Shading Accent 3"/>
    <w:basedOn w:val="TableNormal"/>
    <w:uiPriority w:val="60"/>
    <w:rsid w:val="00E2488C"/>
    <w:rPr>
      <w:color w:val="0077A6" w:themeColor="accent3" w:themeShade="BF"/>
    </w:rPr>
    <w:tblPr>
      <w:tblStyleRowBandSize w:val="1"/>
      <w:tblStyleColBandSize w:val="1"/>
      <w:tblBorders>
        <w:top w:val="single" w:sz="8" w:space="0" w:color="00A1DE" w:themeColor="accent3"/>
        <w:bottom w:val="single" w:sz="8" w:space="0" w:color="00A1DE" w:themeColor="accent3"/>
      </w:tblBorders>
    </w:tblPr>
    <w:tblStylePr w:type="firstRow">
      <w:pPr>
        <w:spacing w:before="0" w:after="0" w:line="240" w:lineRule="auto"/>
      </w:pPr>
      <w:rPr>
        <w:b/>
        <w:bCs/>
      </w:rPr>
      <w:tblPr/>
      <w:tcPr>
        <w:tcBorders>
          <w:top w:val="single" w:sz="8" w:space="0" w:color="00A1DE" w:themeColor="accent3"/>
          <w:left w:val="nil"/>
          <w:bottom w:val="single" w:sz="8" w:space="0" w:color="00A1DE" w:themeColor="accent3"/>
          <w:right w:val="nil"/>
          <w:insideH w:val="nil"/>
          <w:insideV w:val="nil"/>
        </w:tcBorders>
      </w:tcPr>
    </w:tblStylePr>
    <w:tblStylePr w:type="lastRow">
      <w:pPr>
        <w:spacing w:before="0" w:after="0" w:line="240" w:lineRule="auto"/>
      </w:pPr>
      <w:rPr>
        <w:b/>
        <w:bCs/>
      </w:rPr>
      <w:tblPr/>
      <w:tcPr>
        <w:tcBorders>
          <w:top w:val="single" w:sz="8" w:space="0" w:color="00A1DE" w:themeColor="accent3"/>
          <w:left w:val="nil"/>
          <w:bottom w:val="single" w:sz="8" w:space="0" w:color="00A1DE"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EBFF" w:themeFill="accent3" w:themeFillTint="3F"/>
      </w:tcPr>
    </w:tblStylePr>
    <w:tblStylePr w:type="band1Horz">
      <w:tblPr/>
      <w:tcPr>
        <w:tcBorders>
          <w:left w:val="nil"/>
          <w:right w:val="nil"/>
          <w:insideH w:val="nil"/>
          <w:insideV w:val="nil"/>
        </w:tcBorders>
        <w:shd w:val="clear" w:color="auto" w:fill="B7EBFF" w:themeFill="accent3" w:themeFillTint="3F"/>
      </w:tcPr>
    </w:tblStylePr>
  </w:style>
  <w:style w:type="paragraph" w:styleId="Title">
    <w:name w:val="Title"/>
    <w:basedOn w:val="Normal"/>
    <w:next w:val="Normal"/>
    <w:link w:val="TitleChar"/>
    <w:uiPriority w:val="10"/>
    <w:rsid w:val="00097380"/>
    <w:pPr>
      <w:pBdr>
        <w:bottom w:val="single" w:sz="8" w:space="4" w:color="002776" w:themeColor="accent1"/>
      </w:pBdr>
      <w:spacing w:before="0" w:after="300" w:line="240" w:lineRule="auto"/>
      <w:contextualSpacing/>
    </w:pPr>
    <w:rPr>
      <w:rFonts w:asciiTheme="majorHAnsi" w:eastAsiaTheme="majorEastAsia" w:hAnsiTheme="majorHAnsi" w:cstheme="majorBidi"/>
      <w:color w:val="001D58" w:themeColor="text2" w:themeShade="BF"/>
      <w:spacing w:val="5"/>
      <w:kern w:val="28"/>
      <w:sz w:val="52"/>
      <w:szCs w:val="52"/>
    </w:rPr>
  </w:style>
  <w:style w:type="character" w:customStyle="1" w:styleId="TitleChar">
    <w:name w:val="Title Char"/>
    <w:basedOn w:val="DefaultParagraphFont"/>
    <w:link w:val="Title"/>
    <w:uiPriority w:val="10"/>
    <w:rsid w:val="00097380"/>
    <w:rPr>
      <w:rFonts w:asciiTheme="majorHAnsi" w:eastAsiaTheme="majorEastAsia" w:hAnsiTheme="majorHAnsi" w:cstheme="majorBidi"/>
      <w:color w:val="001D58" w:themeColor="text2" w:themeShade="BF"/>
      <w:spacing w:val="5"/>
      <w:kern w:val="28"/>
      <w:sz w:val="52"/>
      <w:szCs w:val="52"/>
      <w:lang w:val="en-GB"/>
    </w:rPr>
  </w:style>
  <w:style w:type="table" w:customStyle="1" w:styleId="HED1">
    <w:name w:val="HED1"/>
    <w:basedOn w:val="TableNormal"/>
    <w:next w:val="TableGrid"/>
    <w:uiPriority w:val="59"/>
    <w:rsid w:val="00F35692"/>
    <w:pPr>
      <w:spacing w:before="120" w:line="260" w:lineRule="exact"/>
      <w:ind w:left="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Deloitte11">
    <w:name w:val="Table Deloitte11"/>
    <w:basedOn w:val="TableNormal"/>
    <w:uiPriority w:val="99"/>
    <w:qFormat/>
    <w:rsid w:val="004F74C4"/>
    <w:pPr>
      <w:spacing w:before="60" w:after="60"/>
    </w:pPr>
    <w:rPr>
      <w:rFonts w:ascii="Times New Roman" w:hAnsi="Times New Roman"/>
      <w:sz w:val="16"/>
    </w:rPr>
    <w:tblPr>
      <w:tblBorders>
        <w:bottom w:val="single" w:sz="4" w:space="0" w:color="92D400"/>
        <w:insideH w:val="single" w:sz="4" w:space="0" w:color="92D400"/>
      </w:tblBorders>
    </w:tblPr>
    <w:tcPr>
      <w:shd w:val="clear" w:color="auto" w:fill="auto"/>
    </w:tcPr>
    <w:tblStylePr w:type="firstRow">
      <w:pPr>
        <w:wordWrap/>
        <w:spacing w:beforeLines="0" w:beforeAutospacing="0" w:afterLines="0" w:afterAutospacing="0"/>
      </w:pPr>
      <w:rPr>
        <w:rFonts w:ascii="Arial" w:hAnsi="Arial"/>
        <w:b w:val="0"/>
        <w:color w:val="FFFFFF"/>
        <w:sz w:val="18"/>
      </w:rPr>
      <w:tblPr/>
      <w:tcPr>
        <w:tcBorders>
          <w:top w:val="single" w:sz="4" w:space="0" w:color="92D400"/>
          <w:left w:val="single" w:sz="4" w:space="0" w:color="92D400"/>
          <w:bottom w:val="single" w:sz="4" w:space="0" w:color="92D400"/>
          <w:right w:val="single" w:sz="4" w:space="0" w:color="92D400"/>
          <w:insideH w:val="single" w:sz="4" w:space="0" w:color="92D400"/>
          <w:insideV w:val="single" w:sz="4" w:space="0" w:color="92D400"/>
          <w:tl2br w:val="nil"/>
          <w:tr2bl w:val="nil"/>
        </w:tcBorders>
        <w:shd w:val="clear" w:color="auto" w:fill="92D400"/>
      </w:tcPr>
    </w:tblStylePr>
  </w:style>
  <w:style w:type="character" w:customStyle="1" w:styleId="Bullet1Char">
    <w:name w:val="Bullet 1 Char"/>
    <w:basedOn w:val="DefaultParagraphFont"/>
    <w:link w:val="Bullet1"/>
    <w:locked/>
    <w:rsid w:val="00D60F53"/>
    <w:rPr>
      <w:rFonts w:ascii="Arial" w:eastAsia="Times New Roman" w:hAnsi="Arial" w:cs="Arial"/>
      <w:b/>
      <w:color w:val="FFFFFF" w:themeColor="background1"/>
      <w:sz w:val="24"/>
      <w:szCs w:val="24"/>
      <w:lang w:val="en-GB"/>
    </w:rPr>
  </w:style>
  <w:style w:type="paragraph" w:customStyle="1" w:styleId="Paragraph1">
    <w:name w:val="Paragraph1"/>
    <w:basedOn w:val="Normal"/>
    <w:rsid w:val="00A069C6"/>
    <w:pPr>
      <w:spacing w:before="0" w:after="120" w:line="240" w:lineRule="auto"/>
    </w:pPr>
    <w:rPr>
      <w:rFonts w:eastAsiaTheme="minorHAnsi" w:cs="Arial"/>
      <w:color w:val="auto"/>
      <w:sz w:val="22"/>
      <w:szCs w:val="22"/>
      <w:lang w:val="en-US"/>
    </w:rPr>
  </w:style>
  <w:style w:type="character" w:customStyle="1" w:styleId="UnresolvedMention">
    <w:name w:val="Unresolved Mention"/>
    <w:basedOn w:val="DefaultParagraphFont"/>
    <w:uiPriority w:val="99"/>
    <w:semiHidden/>
    <w:unhideWhenUsed/>
    <w:rsid w:val="00B774CF"/>
    <w:rPr>
      <w:color w:val="605E5C"/>
      <w:shd w:val="clear" w:color="auto" w:fill="E1DFDD"/>
    </w:rPr>
  </w:style>
  <w:style w:type="table" w:styleId="PlainTable5">
    <w:name w:val="Plain Table 5"/>
    <w:basedOn w:val="TableNormal"/>
    <w:uiPriority w:val="45"/>
    <w:rsid w:val="00FC3BE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
    <w:name w:val="List Table 3"/>
    <w:basedOn w:val="TableNormal"/>
    <w:uiPriority w:val="48"/>
    <w:rsid w:val="00FC3BE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1Light">
    <w:name w:val="List Table 1 Light"/>
    <w:basedOn w:val="TableNormal"/>
    <w:uiPriority w:val="46"/>
    <w:rsid w:val="00FC3BE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FC3B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919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30">
    <w:name w:val="Table Grid3"/>
    <w:basedOn w:val="TableNormal"/>
    <w:next w:val="TableGrid"/>
    <w:uiPriority w:val="39"/>
    <w:rsid w:val="004449E4"/>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
    <w:basedOn w:val="TableNormal"/>
    <w:next w:val="TableGrid"/>
    <w:uiPriority w:val="39"/>
    <w:rsid w:val="00213AE3"/>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D80567"/>
    <w:tblPr>
      <w:tblStyleRowBandSize w:val="1"/>
      <w:tblStyleColBandSize w:val="1"/>
      <w:tblBorders>
        <w:top w:val="single" w:sz="2" w:space="0" w:color="7ACE6C" w:themeColor="accent4" w:themeTint="99"/>
        <w:bottom w:val="single" w:sz="2" w:space="0" w:color="7ACE6C" w:themeColor="accent4" w:themeTint="99"/>
        <w:insideH w:val="single" w:sz="2" w:space="0" w:color="7ACE6C" w:themeColor="accent4" w:themeTint="99"/>
        <w:insideV w:val="single" w:sz="2" w:space="0" w:color="7ACE6C" w:themeColor="accent4" w:themeTint="99"/>
      </w:tblBorders>
    </w:tblPr>
    <w:tblStylePr w:type="firstRow">
      <w:rPr>
        <w:b/>
        <w:bCs/>
      </w:rPr>
      <w:tblPr/>
      <w:tcPr>
        <w:tcBorders>
          <w:top w:val="nil"/>
          <w:bottom w:val="single" w:sz="12" w:space="0" w:color="7ACE6C" w:themeColor="accent4" w:themeTint="99"/>
          <w:insideH w:val="nil"/>
          <w:insideV w:val="nil"/>
        </w:tcBorders>
        <w:shd w:val="clear" w:color="auto" w:fill="FFFFFF" w:themeFill="background1"/>
      </w:tcPr>
    </w:tblStylePr>
    <w:tblStylePr w:type="lastRow">
      <w:rPr>
        <w:b/>
        <w:bCs/>
      </w:rPr>
      <w:tblPr/>
      <w:tcPr>
        <w:tcBorders>
          <w:top w:val="double" w:sz="2" w:space="0" w:color="7ACE6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EECE" w:themeFill="accent4" w:themeFillTint="33"/>
      </w:tcPr>
    </w:tblStylePr>
    <w:tblStylePr w:type="band1Horz">
      <w:tblPr/>
      <w:tcPr>
        <w:shd w:val="clear" w:color="auto" w:fill="D2EECE" w:themeFill="accent4" w:themeFillTint="33"/>
      </w:tcPr>
    </w:tblStylePr>
  </w:style>
  <w:style w:type="table" w:customStyle="1" w:styleId="TableGrid50">
    <w:name w:val="Table Grid5"/>
    <w:basedOn w:val="TableNormal"/>
    <w:next w:val="TableGrid"/>
    <w:uiPriority w:val="39"/>
    <w:rsid w:val="00626B48"/>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6449">
      <w:bodyDiv w:val="1"/>
      <w:marLeft w:val="0"/>
      <w:marRight w:val="0"/>
      <w:marTop w:val="0"/>
      <w:marBottom w:val="0"/>
      <w:divBdr>
        <w:top w:val="none" w:sz="0" w:space="0" w:color="auto"/>
        <w:left w:val="none" w:sz="0" w:space="0" w:color="auto"/>
        <w:bottom w:val="none" w:sz="0" w:space="0" w:color="auto"/>
        <w:right w:val="none" w:sz="0" w:space="0" w:color="auto"/>
      </w:divBdr>
    </w:div>
    <w:div w:id="17433803">
      <w:bodyDiv w:val="1"/>
      <w:marLeft w:val="0"/>
      <w:marRight w:val="0"/>
      <w:marTop w:val="0"/>
      <w:marBottom w:val="0"/>
      <w:divBdr>
        <w:top w:val="none" w:sz="0" w:space="0" w:color="auto"/>
        <w:left w:val="none" w:sz="0" w:space="0" w:color="auto"/>
        <w:bottom w:val="none" w:sz="0" w:space="0" w:color="auto"/>
        <w:right w:val="none" w:sz="0" w:space="0" w:color="auto"/>
      </w:divBdr>
    </w:div>
    <w:div w:id="47849519">
      <w:bodyDiv w:val="1"/>
      <w:marLeft w:val="0"/>
      <w:marRight w:val="0"/>
      <w:marTop w:val="0"/>
      <w:marBottom w:val="0"/>
      <w:divBdr>
        <w:top w:val="none" w:sz="0" w:space="0" w:color="auto"/>
        <w:left w:val="none" w:sz="0" w:space="0" w:color="auto"/>
        <w:bottom w:val="none" w:sz="0" w:space="0" w:color="auto"/>
        <w:right w:val="none" w:sz="0" w:space="0" w:color="auto"/>
      </w:divBdr>
    </w:div>
    <w:div w:id="52851119">
      <w:bodyDiv w:val="1"/>
      <w:marLeft w:val="0"/>
      <w:marRight w:val="0"/>
      <w:marTop w:val="0"/>
      <w:marBottom w:val="0"/>
      <w:divBdr>
        <w:top w:val="none" w:sz="0" w:space="0" w:color="auto"/>
        <w:left w:val="none" w:sz="0" w:space="0" w:color="auto"/>
        <w:bottom w:val="none" w:sz="0" w:space="0" w:color="auto"/>
        <w:right w:val="none" w:sz="0" w:space="0" w:color="auto"/>
      </w:divBdr>
    </w:div>
    <w:div w:id="70156205">
      <w:bodyDiv w:val="1"/>
      <w:marLeft w:val="0"/>
      <w:marRight w:val="0"/>
      <w:marTop w:val="0"/>
      <w:marBottom w:val="0"/>
      <w:divBdr>
        <w:top w:val="none" w:sz="0" w:space="0" w:color="auto"/>
        <w:left w:val="none" w:sz="0" w:space="0" w:color="auto"/>
        <w:bottom w:val="none" w:sz="0" w:space="0" w:color="auto"/>
        <w:right w:val="none" w:sz="0" w:space="0" w:color="auto"/>
      </w:divBdr>
    </w:div>
    <w:div w:id="115032509">
      <w:bodyDiv w:val="1"/>
      <w:marLeft w:val="0"/>
      <w:marRight w:val="0"/>
      <w:marTop w:val="0"/>
      <w:marBottom w:val="0"/>
      <w:divBdr>
        <w:top w:val="none" w:sz="0" w:space="0" w:color="auto"/>
        <w:left w:val="none" w:sz="0" w:space="0" w:color="auto"/>
        <w:bottom w:val="none" w:sz="0" w:space="0" w:color="auto"/>
        <w:right w:val="none" w:sz="0" w:space="0" w:color="auto"/>
      </w:divBdr>
    </w:div>
    <w:div w:id="115175713">
      <w:bodyDiv w:val="1"/>
      <w:marLeft w:val="0"/>
      <w:marRight w:val="0"/>
      <w:marTop w:val="0"/>
      <w:marBottom w:val="0"/>
      <w:divBdr>
        <w:top w:val="none" w:sz="0" w:space="0" w:color="auto"/>
        <w:left w:val="none" w:sz="0" w:space="0" w:color="auto"/>
        <w:bottom w:val="none" w:sz="0" w:space="0" w:color="auto"/>
        <w:right w:val="none" w:sz="0" w:space="0" w:color="auto"/>
      </w:divBdr>
    </w:div>
    <w:div w:id="133371090">
      <w:bodyDiv w:val="1"/>
      <w:marLeft w:val="0"/>
      <w:marRight w:val="0"/>
      <w:marTop w:val="0"/>
      <w:marBottom w:val="0"/>
      <w:divBdr>
        <w:top w:val="none" w:sz="0" w:space="0" w:color="auto"/>
        <w:left w:val="none" w:sz="0" w:space="0" w:color="auto"/>
        <w:bottom w:val="none" w:sz="0" w:space="0" w:color="auto"/>
        <w:right w:val="none" w:sz="0" w:space="0" w:color="auto"/>
      </w:divBdr>
    </w:div>
    <w:div w:id="228348478">
      <w:bodyDiv w:val="1"/>
      <w:marLeft w:val="0"/>
      <w:marRight w:val="0"/>
      <w:marTop w:val="0"/>
      <w:marBottom w:val="0"/>
      <w:divBdr>
        <w:top w:val="none" w:sz="0" w:space="0" w:color="auto"/>
        <w:left w:val="none" w:sz="0" w:space="0" w:color="auto"/>
        <w:bottom w:val="none" w:sz="0" w:space="0" w:color="auto"/>
        <w:right w:val="none" w:sz="0" w:space="0" w:color="auto"/>
      </w:divBdr>
    </w:div>
    <w:div w:id="230894778">
      <w:bodyDiv w:val="1"/>
      <w:marLeft w:val="0"/>
      <w:marRight w:val="0"/>
      <w:marTop w:val="0"/>
      <w:marBottom w:val="0"/>
      <w:divBdr>
        <w:top w:val="none" w:sz="0" w:space="0" w:color="auto"/>
        <w:left w:val="none" w:sz="0" w:space="0" w:color="auto"/>
        <w:bottom w:val="none" w:sz="0" w:space="0" w:color="auto"/>
        <w:right w:val="none" w:sz="0" w:space="0" w:color="auto"/>
      </w:divBdr>
    </w:div>
    <w:div w:id="252663632">
      <w:bodyDiv w:val="1"/>
      <w:marLeft w:val="0"/>
      <w:marRight w:val="0"/>
      <w:marTop w:val="0"/>
      <w:marBottom w:val="0"/>
      <w:divBdr>
        <w:top w:val="none" w:sz="0" w:space="0" w:color="auto"/>
        <w:left w:val="none" w:sz="0" w:space="0" w:color="auto"/>
        <w:bottom w:val="none" w:sz="0" w:space="0" w:color="auto"/>
        <w:right w:val="none" w:sz="0" w:space="0" w:color="auto"/>
      </w:divBdr>
    </w:div>
    <w:div w:id="254096517">
      <w:bodyDiv w:val="1"/>
      <w:marLeft w:val="0"/>
      <w:marRight w:val="0"/>
      <w:marTop w:val="0"/>
      <w:marBottom w:val="0"/>
      <w:divBdr>
        <w:top w:val="none" w:sz="0" w:space="0" w:color="auto"/>
        <w:left w:val="none" w:sz="0" w:space="0" w:color="auto"/>
        <w:bottom w:val="none" w:sz="0" w:space="0" w:color="auto"/>
        <w:right w:val="none" w:sz="0" w:space="0" w:color="auto"/>
      </w:divBdr>
    </w:div>
    <w:div w:id="259147204">
      <w:bodyDiv w:val="1"/>
      <w:marLeft w:val="0"/>
      <w:marRight w:val="0"/>
      <w:marTop w:val="0"/>
      <w:marBottom w:val="0"/>
      <w:divBdr>
        <w:top w:val="none" w:sz="0" w:space="0" w:color="auto"/>
        <w:left w:val="none" w:sz="0" w:space="0" w:color="auto"/>
        <w:bottom w:val="none" w:sz="0" w:space="0" w:color="auto"/>
        <w:right w:val="none" w:sz="0" w:space="0" w:color="auto"/>
      </w:divBdr>
    </w:div>
    <w:div w:id="270749804">
      <w:bodyDiv w:val="1"/>
      <w:marLeft w:val="0"/>
      <w:marRight w:val="0"/>
      <w:marTop w:val="0"/>
      <w:marBottom w:val="0"/>
      <w:divBdr>
        <w:top w:val="none" w:sz="0" w:space="0" w:color="auto"/>
        <w:left w:val="none" w:sz="0" w:space="0" w:color="auto"/>
        <w:bottom w:val="none" w:sz="0" w:space="0" w:color="auto"/>
        <w:right w:val="none" w:sz="0" w:space="0" w:color="auto"/>
      </w:divBdr>
    </w:div>
    <w:div w:id="280848366">
      <w:bodyDiv w:val="1"/>
      <w:marLeft w:val="0"/>
      <w:marRight w:val="0"/>
      <w:marTop w:val="0"/>
      <w:marBottom w:val="0"/>
      <w:divBdr>
        <w:top w:val="none" w:sz="0" w:space="0" w:color="auto"/>
        <w:left w:val="none" w:sz="0" w:space="0" w:color="auto"/>
        <w:bottom w:val="none" w:sz="0" w:space="0" w:color="auto"/>
        <w:right w:val="none" w:sz="0" w:space="0" w:color="auto"/>
      </w:divBdr>
    </w:div>
    <w:div w:id="286283569">
      <w:bodyDiv w:val="1"/>
      <w:marLeft w:val="0"/>
      <w:marRight w:val="0"/>
      <w:marTop w:val="0"/>
      <w:marBottom w:val="0"/>
      <w:divBdr>
        <w:top w:val="none" w:sz="0" w:space="0" w:color="auto"/>
        <w:left w:val="none" w:sz="0" w:space="0" w:color="auto"/>
        <w:bottom w:val="none" w:sz="0" w:space="0" w:color="auto"/>
        <w:right w:val="none" w:sz="0" w:space="0" w:color="auto"/>
      </w:divBdr>
    </w:div>
    <w:div w:id="303462573">
      <w:bodyDiv w:val="1"/>
      <w:marLeft w:val="0"/>
      <w:marRight w:val="0"/>
      <w:marTop w:val="0"/>
      <w:marBottom w:val="0"/>
      <w:divBdr>
        <w:top w:val="none" w:sz="0" w:space="0" w:color="auto"/>
        <w:left w:val="none" w:sz="0" w:space="0" w:color="auto"/>
        <w:bottom w:val="none" w:sz="0" w:space="0" w:color="auto"/>
        <w:right w:val="none" w:sz="0" w:space="0" w:color="auto"/>
      </w:divBdr>
    </w:div>
    <w:div w:id="314116612">
      <w:bodyDiv w:val="1"/>
      <w:marLeft w:val="0"/>
      <w:marRight w:val="0"/>
      <w:marTop w:val="0"/>
      <w:marBottom w:val="0"/>
      <w:divBdr>
        <w:top w:val="none" w:sz="0" w:space="0" w:color="auto"/>
        <w:left w:val="none" w:sz="0" w:space="0" w:color="auto"/>
        <w:bottom w:val="none" w:sz="0" w:space="0" w:color="auto"/>
        <w:right w:val="none" w:sz="0" w:space="0" w:color="auto"/>
      </w:divBdr>
    </w:div>
    <w:div w:id="334846254">
      <w:bodyDiv w:val="1"/>
      <w:marLeft w:val="0"/>
      <w:marRight w:val="0"/>
      <w:marTop w:val="0"/>
      <w:marBottom w:val="0"/>
      <w:divBdr>
        <w:top w:val="none" w:sz="0" w:space="0" w:color="auto"/>
        <w:left w:val="none" w:sz="0" w:space="0" w:color="auto"/>
        <w:bottom w:val="none" w:sz="0" w:space="0" w:color="auto"/>
        <w:right w:val="none" w:sz="0" w:space="0" w:color="auto"/>
      </w:divBdr>
    </w:div>
    <w:div w:id="351077834">
      <w:bodyDiv w:val="1"/>
      <w:marLeft w:val="0"/>
      <w:marRight w:val="0"/>
      <w:marTop w:val="0"/>
      <w:marBottom w:val="0"/>
      <w:divBdr>
        <w:top w:val="none" w:sz="0" w:space="0" w:color="auto"/>
        <w:left w:val="none" w:sz="0" w:space="0" w:color="auto"/>
        <w:bottom w:val="none" w:sz="0" w:space="0" w:color="auto"/>
        <w:right w:val="none" w:sz="0" w:space="0" w:color="auto"/>
      </w:divBdr>
    </w:div>
    <w:div w:id="360325231">
      <w:bodyDiv w:val="1"/>
      <w:marLeft w:val="0"/>
      <w:marRight w:val="0"/>
      <w:marTop w:val="0"/>
      <w:marBottom w:val="0"/>
      <w:divBdr>
        <w:top w:val="none" w:sz="0" w:space="0" w:color="auto"/>
        <w:left w:val="none" w:sz="0" w:space="0" w:color="auto"/>
        <w:bottom w:val="none" w:sz="0" w:space="0" w:color="auto"/>
        <w:right w:val="none" w:sz="0" w:space="0" w:color="auto"/>
      </w:divBdr>
    </w:div>
    <w:div w:id="397560834">
      <w:bodyDiv w:val="1"/>
      <w:marLeft w:val="0"/>
      <w:marRight w:val="0"/>
      <w:marTop w:val="0"/>
      <w:marBottom w:val="0"/>
      <w:divBdr>
        <w:top w:val="none" w:sz="0" w:space="0" w:color="auto"/>
        <w:left w:val="none" w:sz="0" w:space="0" w:color="auto"/>
        <w:bottom w:val="none" w:sz="0" w:space="0" w:color="auto"/>
        <w:right w:val="none" w:sz="0" w:space="0" w:color="auto"/>
      </w:divBdr>
    </w:div>
    <w:div w:id="404453571">
      <w:bodyDiv w:val="1"/>
      <w:marLeft w:val="0"/>
      <w:marRight w:val="0"/>
      <w:marTop w:val="0"/>
      <w:marBottom w:val="0"/>
      <w:divBdr>
        <w:top w:val="none" w:sz="0" w:space="0" w:color="auto"/>
        <w:left w:val="none" w:sz="0" w:space="0" w:color="auto"/>
        <w:bottom w:val="none" w:sz="0" w:space="0" w:color="auto"/>
        <w:right w:val="none" w:sz="0" w:space="0" w:color="auto"/>
      </w:divBdr>
    </w:div>
    <w:div w:id="407389458">
      <w:bodyDiv w:val="1"/>
      <w:marLeft w:val="0"/>
      <w:marRight w:val="0"/>
      <w:marTop w:val="0"/>
      <w:marBottom w:val="0"/>
      <w:divBdr>
        <w:top w:val="none" w:sz="0" w:space="0" w:color="auto"/>
        <w:left w:val="none" w:sz="0" w:space="0" w:color="auto"/>
        <w:bottom w:val="none" w:sz="0" w:space="0" w:color="auto"/>
        <w:right w:val="none" w:sz="0" w:space="0" w:color="auto"/>
      </w:divBdr>
    </w:div>
    <w:div w:id="418410802">
      <w:bodyDiv w:val="1"/>
      <w:marLeft w:val="0"/>
      <w:marRight w:val="0"/>
      <w:marTop w:val="0"/>
      <w:marBottom w:val="0"/>
      <w:divBdr>
        <w:top w:val="none" w:sz="0" w:space="0" w:color="auto"/>
        <w:left w:val="none" w:sz="0" w:space="0" w:color="auto"/>
        <w:bottom w:val="none" w:sz="0" w:space="0" w:color="auto"/>
        <w:right w:val="none" w:sz="0" w:space="0" w:color="auto"/>
      </w:divBdr>
    </w:div>
    <w:div w:id="426654289">
      <w:bodyDiv w:val="1"/>
      <w:marLeft w:val="0"/>
      <w:marRight w:val="0"/>
      <w:marTop w:val="0"/>
      <w:marBottom w:val="0"/>
      <w:divBdr>
        <w:top w:val="none" w:sz="0" w:space="0" w:color="auto"/>
        <w:left w:val="none" w:sz="0" w:space="0" w:color="auto"/>
        <w:bottom w:val="none" w:sz="0" w:space="0" w:color="auto"/>
        <w:right w:val="none" w:sz="0" w:space="0" w:color="auto"/>
      </w:divBdr>
    </w:div>
    <w:div w:id="431557466">
      <w:bodyDiv w:val="1"/>
      <w:marLeft w:val="0"/>
      <w:marRight w:val="0"/>
      <w:marTop w:val="0"/>
      <w:marBottom w:val="0"/>
      <w:divBdr>
        <w:top w:val="none" w:sz="0" w:space="0" w:color="auto"/>
        <w:left w:val="none" w:sz="0" w:space="0" w:color="auto"/>
        <w:bottom w:val="none" w:sz="0" w:space="0" w:color="auto"/>
        <w:right w:val="none" w:sz="0" w:space="0" w:color="auto"/>
      </w:divBdr>
    </w:div>
    <w:div w:id="435517398">
      <w:bodyDiv w:val="1"/>
      <w:marLeft w:val="0"/>
      <w:marRight w:val="0"/>
      <w:marTop w:val="0"/>
      <w:marBottom w:val="0"/>
      <w:divBdr>
        <w:top w:val="none" w:sz="0" w:space="0" w:color="auto"/>
        <w:left w:val="none" w:sz="0" w:space="0" w:color="auto"/>
        <w:bottom w:val="none" w:sz="0" w:space="0" w:color="auto"/>
        <w:right w:val="none" w:sz="0" w:space="0" w:color="auto"/>
      </w:divBdr>
    </w:div>
    <w:div w:id="458718754">
      <w:bodyDiv w:val="1"/>
      <w:marLeft w:val="0"/>
      <w:marRight w:val="0"/>
      <w:marTop w:val="0"/>
      <w:marBottom w:val="0"/>
      <w:divBdr>
        <w:top w:val="none" w:sz="0" w:space="0" w:color="auto"/>
        <w:left w:val="none" w:sz="0" w:space="0" w:color="auto"/>
        <w:bottom w:val="none" w:sz="0" w:space="0" w:color="auto"/>
        <w:right w:val="none" w:sz="0" w:space="0" w:color="auto"/>
      </w:divBdr>
    </w:div>
    <w:div w:id="462039073">
      <w:bodyDiv w:val="1"/>
      <w:marLeft w:val="0"/>
      <w:marRight w:val="0"/>
      <w:marTop w:val="0"/>
      <w:marBottom w:val="0"/>
      <w:divBdr>
        <w:top w:val="none" w:sz="0" w:space="0" w:color="auto"/>
        <w:left w:val="none" w:sz="0" w:space="0" w:color="auto"/>
        <w:bottom w:val="none" w:sz="0" w:space="0" w:color="auto"/>
        <w:right w:val="none" w:sz="0" w:space="0" w:color="auto"/>
      </w:divBdr>
    </w:div>
    <w:div w:id="467821127">
      <w:bodyDiv w:val="1"/>
      <w:marLeft w:val="0"/>
      <w:marRight w:val="0"/>
      <w:marTop w:val="0"/>
      <w:marBottom w:val="0"/>
      <w:divBdr>
        <w:top w:val="none" w:sz="0" w:space="0" w:color="auto"/>
        <w:left w:val="none" w:sz="0" w:space="0" w:color="auto"/>
        <w:bottom w:val="none" w:sz="0" w:space="0" w:color="auto"/>
        <w:right w:val="none" w:sz="0" w:space="0" w:color="auto"/>
      </w:divBdr>
    </w:div>
    <w:div w:id="477378376">
      <w:bodyDiv w:val="1"/>
      <w:marLeft w:val="0"/>
      <w:marRight w:val="0"/>
      <w:marTop w:val="0"/>
      <w:marBottom w:val="0"/>
      <w:divBdr>
        <w:top w:val="none" w:sz="0" w:space="0" w:color="auto"/>
        <w:left w:val="none" w:sz="0" w:space="0" w:color="auto"/>
        <w:bottom w:val="none" w:sz="0" w:space="0" w:color="auto"/>
        <w:right w:val="none" w:sz="0" w:space="0" w:color="auto"/>
      </w:divBdr>
    </w:div>
    <w:div w:id="489255009">
      <w:bodyDiv w:val="1"/>
      <w:marLeft w:val="0"/>
      <w:marRight w:val="0"/>
      <w:marTop w:val="0"/>
      <w:marBottom w:val="0"/>
      <w:divBdr>
        <w:top w:val="none" w:sz="0" w:space="0" w:color="auto"/>
        <w:left w:val="none" w:sz="0" w:space="0" w:color="auto"/>
        <w:bottom w:val="none" w:sz="0" w:space="0" w:color="auto"/>
        <w:right w:val="none" w:sz="0" w:space="0" w:color="auto"/>
      </w:divBdr>
    </w:div>
    <w:div w:id="495724894">
      <w:bodyDiv w:val="1"/>
      <w:marLeft w:val="0"/>
      <w:marRight w:val="0"/>
      <w:marTop w:val="0"/>
      <w:marBottom w:val="0"/>
      <w:divBdr>
        <w:top w:val="none" w:sz="0" w:space="0" w:color="auto"/>
        <w:left w:val="none" w:sz="0" w:space="0" w:color="auto"/>
        <w:bottom w:val="none" w:sz="0" w:space="0" w:color="auto"/>
        <w:right w:val="none" w:sz="0" w:space="0" w:color="auto"/>
      </w:divBdr>
    </w:div>
    <w:div w:id="519902879">
      <w:bodyDiv w:val="1"/>
      <w:marLeft w:val="0"/>
      <w:marRight w:val="0"/>
      <w:marTop w:val="0"/>
      <w:marBottom w:val="0"/>
      <w:divBdr>
        <w:top w:val="none" w:sz="0" w:space="0" w:color="auto"/>
        <w:left w:val="none" w:sz="0" w:space="0" w:color="auto"/>
        <w:bottom w:val="none" w:sz="0" w:space="0" w:color="auto"/>
        <w:right w:val="none" w:sz="0" w:space="0" w:color="auto"/>
      </w:divBdr>
    </w:div>
    <w:div w:id="526597535">
      <w:bodyDiv w:val="1"/>
      <w:marLeft w:val="0"/>
      <w:marRight w:val="0"/>
      <w:marTop w:val="0"/>
      <w:marBottom w:val="0"/>
      <w:divBdr>
        <w:top w:val="none" w:sz="0" w:space="0" w:color="auto"/>
        <w:left w:val="none" w:sz="0" w:space="0" w:color="auto"/>
        <w:bottom w:val="none" w:sz="0" w:space="0" w:color="auto"/>
        <w:right w:val="none" w:sz="0" w:space="0" w:color="auto"/>
      </w:divBdr>
    </w:div>
    <w:div w:id="540627115">
      <w:bodyDiv w:val="1"/>
      <w:marLeft w:val="0"/>
      <w:marRight w:val="0"/>
      <w:marTop w:val="0"/>
      <w:marBottom w:val="0"/>
      <w:divBdr>
        <w:top w:val="none" w:sz="0" w:space="0" w:color="auto"/>
        <w:left w:val="none" w:sz="0" w:space="0" w:color="auto"/>
        <w:bottom w:val="none" w:sz="0" w:space="0" w:color="auto"/>
        <w:right w:val="none" w:sz="0" w:space="0" w:color="auto"/>
      </w:divBdr>
      <w:divsChild>
        <w:div w:id="311833761">
          <w:marLeft w:val="547"/>
          <w:marRight w:val="0"/>
          <w:marTop w:val="77"/>
          <w:marBottom w:val="0"/>
          <w:divBdr>
            <w:top w:val="none" w:sz="0" w:space="0" w:color="auto"/>
            <w:left w:val="none" w:sz="0" w:space="0" w:color="auto"/>
            <w:bottom w:val="none" w:sz="0" w:space="0" w:color="auto"/>
            <w:right w:val="none" w:sz="0" w:space="0" w:color="auto"/>
          </w:divBdr>
        </w:div>
        <w:div w:id="963191196">
          <w:marLeft w:val="547"/>
          <w:marRight w:val="0"/>
          <w:marTop w:val="77"/>
          <w:marBottom w:val="0"/>
          <w:divBdr>
            <w:top w:val="none" w:sz="0" w:space="0" w:color="auto"/>
            <w:left w:val="none" w:sz="0" w:space="0" w:color="auto"/>
            <w:bottom w:val="none" w:sz="0" w:space="0" w:color="auto"/>
            <w:right w:val="none" w:sz="0" w:space="0" w:color="auto"/>
          </w:divBdr>
        </w:div>
        <w:div w:id="1254896729">
          <w:marLeft w:val="547"/>
          <w:marRight w:val="0"/>
          <w:marTop w:val="77"/>
          <w:marBottom w:val="0"/>
          <w:divBdr>
            <w:top w:val="none" w:sz="0" w:space="0" w:color="auto"/>
            <w:left w:val="none" w:sz="0" w:space="0" w:color="auto"/>
            <w:bottom w:val="none" w:sz="0" w:space="0" w:color="auto"/>
            <w:right w:val="none" w:sz="0" w:space="0" w:color="auto"/>
          </w:divBdr>
        </w:div>
        <w:div w:id="1839925828">
          <w:marLeft w:val="547"/>
          <w:marRight w:val="0"/>
          <w:marTop w:val="77"/>
          <w:marBottom w:val="0"/>
          <w:divBdr>
            <w:top w:val="none" w:sz="0" w:space="0" w:color="auto"/>
            <w:left w:val="none" w:sz="0" w:space="0" w:color="auto"/>
            <w:bottom w:val="none" w:sz="0" w:space="0" w:color="auto"/>
            <w:right w:val="none" w:sz="0" w:space="0" w:color="auto"/>
          </w:divBdr>
        </w:div>
      </w:divsChild>
    </w:div>
    <w:div w:id="565334926">
      <w:bodyDiv w:val="1"/>
      <w:marLeft w:val="0"/>
      <w:marRight w:val="0"/>
      <w:marTop w:val="0"/>
      <w:marBottom w:val="0"/>
      <w:divBdr>
        <w:top w:val="none" w:sz="0" w:space="0" w:color="auto"/>
        <w:left w:val="none" w:sz="0" w:space="0" w:color="auto"/>
        <w:bottom w:val="none" w:sz="0" w:space="0" w:color="auto"/>
        <w:right w:val="none" w:sz="0" w:space="0" w:color="auto"/>
      </w:divBdr>
    </w:div>
    <w:div w:id="592395127">
      <w:bodyDiv w:val="1"/>
      <w:marLeft w:val="0"/>
      <w:marRight w:val="0"/>
      <w:marTop w:val="0"/>
      <w:marBottom w:val="0"/>
      <w:divBdr>
        <w:top w:val="none" w:sz="0" w:space="0" w:color="auto"/>
        <w:left w:val="none" w:sz="0" w:space="0" w:color="auto"/>
        <w:bottom w:val="none" w:sz="0" w:space="0" w:color="auto"/>
        <w:right w:val="none" w:sz="0" w:space="0" w:color="auto"/>
      </w:divBdr>
    </w:div>
    <w:div w:id="608008274">
      <w:bodyDiv w:val="1"/>
      <w:marLeft w:val="0"/>
      <w:marRight w:val="0"/>
      <w:marTop w:val="0"/>
      <w:marBottom w:val="0"/>
      <w:divBdr>
        <w:top w:val="none" w:sz="0" w:space="0" w:color="auto"/>
        <w:left w:val="none" w:sz="0" w:space="0" w:color="auto"/>
        <w:bottom w:val="none" w:sz="0" w:space="0" w:color="auto"/>
        <w:right w:val="none" w:sz="0" w:space="0" w:color="auto"/>
      </w:divBdr>
    </w:div>
    <w:div w:id="616915821">
      <w:bodyDiv w:val="1"/>
      <w:marLeft w:val="0"/>
      <w:marRight w:val="0"/>
      <w:marTop w:val="0"/>
      <w:marBottom w:val="0"/>
      <w:divBdr>
        <w:top w:val="none" w:sz="0" w:space="0" w:color="auto"/>
        <w:left w:val="none" w:sz="0" w:space="0" w:color="auto"/>
        <w:bottom w:val="none" w:sz="0" w:space="0" w:color="auto"/>
        <w:right w:val="none" w:sz="0" w:space="0" w:color="auto"/>
      </w:divBdr>
    </w:div>
    <w:div w:id="618075005">
      <w:bodyDiv w:val="1"/>
      <w:marLeft w:val="0"/>
      <w:marRight w:val="0"/>
      <w:marTop w:val="0"/>
      <w:marBottom w:val="0"/>
      <w:divBdr>
        <w:top w:val="none" w:sz="0" w:space="0" w:color="auto"/>
        <w:left w:val="none" w:sz="0" w:space="0" w:color="auto"/>
        <w:bottom w:val="none" w:sz="0" w:space="0" w:color="auto"/>
        <w:right w:val="none" w:sz="0" w:space="0" w:color="auto"/>
      </w:divBdr>
    </w:div>
    <w:div w:id="622351404">
      <w:bodyDiv w:val="1"/>
      <w:marLeft w:val="0"/>
      <w:marRight w:val="0"/>
      <w:marTop w:val="0"/>
      <w:marBottom w:val="0"/>
      <w:divBdr>
        <w:top w:val="none" w:sz="0" w:space="0" w:color="auto"/>
        <w:left w:val="none" w:sz="0" w:space="0" w:color="auto"/>
        <w:bottom w:val="none" w:sz="0" w:space="0" w:color="auto"/>
        <w:right w:val="none" w:sz="0" w:space="0" w:color="auto"/>
      </w:divBdr>
    </w:div>
    <w:div w:id="625814839">
      <w:bodyDiv w:val="1"/>
      <w:marLeft w:val="0"/>
      <w:marRight w:val="0"/>
      <w:marTop w:val="0"/>
      <w:marBottom w:val="0"/>
      <w:divBdr>
        <w:top w:val="none" w:sz="0" w:space="0" w:color="auto"/>
        <w:left w:val="none" w:sz="0" w:space="0" w:color="auto"/>
        <w:bottom w:val="none" w:sz="0" w:space="0" w:color="auto"/>
        <w:right w:val="none" w:sz="0" w:space="0" w:color="auto"/>
      </w:divBdr>
    </w:div>
    <w:div w:id="641663922">
      <w:bodyDiv w:val="1"/>
      <w:marLeft w:val="0"/>
      <w:marRight w:val="0"/>
      <w:marTop w:val="0"/>
      <w:marBottom w:val="0"/>
      <w:divBdr>
        <w:top w:val="none" w:sz="0" w:space="0" w:color="auto"/>
        <w:left w:val="none" w:sz="0" w:space="0" w:color="auto"/>
        <w:bottom w:val="none" w:sz="0" w:space="0" w:color="auto"/>
        <w:right w:val="none" w:sz="0" w:space="0" w:color="auto"/>
      </w:divBdr>
    </w:div>
    <w:div w:id="671101110">
      <w:bodyDiv w:val="1"/>
      <w:marLeft w:val="0"/>
      <w:marRight w:val="0"/>
      <w:marTop w:val="0"/>
      <w:marBottom w:val="0"/>
      <w:divBdr>
        <w:top w:val="none" w:sz="0" w:space="0" w:color="auto"/>
        <w:left w:val="none" w:sz="0" w:space="0" w:color="auto"/>
        <w:bottom w:val="none" w:sz="0" w:space="0" w:color="auto"/>
        <w:right w:val="none" w:sz="0" w:space="0" w:color="auto"/>
      </w:divBdr>
    </w:div>
    <w:div w:id="673413082">
      <w:bodyDiv w:val="1"/>
      <w:marLeft w:val="0"/>
      <w:marRight w:val="0"/>
      <w:marTop w:val="0"/>
      <w:marBottom w:val="0"/>
      <w:divBdr>
        <w:top w:val="none" w:sz="0" w:space="0" w:color="auto"/>
        <w:left w:val="none" w:sz="0" w:space="0" w:color="auto"/>
        <w:bottom w:val="none" w:sz="0" w:space="0" w:color="auto"/>
        <w:right w:val="none" w:sz="0" w:space="0" w:color="auto"/>
      </w:divBdr>
    </w:div>
    <w:div w:id="722875084">
      <w:bodyDiv w:val="1"/>
      <w:marLeft w:val="0"/>
      <w:marRight w:val="0"/>
      <w:marTop w:val="0"/>
      <w:marBottom w:val="0"/>
      <w:divBdr>
        <w:top w:val="none" w:sz="0" w:space="0" w:color="auto"/>
        <w:left w:val="none" w:sz="0" w:space="0" w:color="auto"/>
        <w:bottom w:val="none" w:sz="0" w:space="0" w:color="auto"/>
        <w:right w:val="none" w:sz="0" w:space="0" w:color="auto"/>
      </w:divBdr>
    </w:div>
    <w:div w:id="738941654">
      <w:bodyDiv w:val="1"/>
      <w:marLeft w:val="0"/>
      <w:marRight w:val="0"/>
      <w:marTop w:val="0"/>
      <w:marBottom w:val="0"/>
      <w:divBdr>
        <w:top w:val="none" w:sz="0" w:space="0" w:color="auto"/>
        <w:left w:val="none" w:sz="0" w:space="0" w:color="auto"/>
        <w:bottom w:val="none" w:sz="0" w:space="0" w:color="auto"/>
        <w:right w:val="none" w:sz="0" w:space="0" w:color="auto"/>
      </w:divBdr>
    </w:div>
    <w:div w:id="739475242">
      <w:bodyDiv w:val="1"/>
      <w:marLeft w:val="0"/>
      <w:marRight w:val="0"/>
      <w:marTop w:val="0"/>
      <w:marBottom w:val="0"/>
      <w:divBdr>
        <w:top w:val="none" w:sz="0" w:space="0" w:color="auto"/>
        <w:left w:val="none" w:sz="0" w:space="0" w:color="auto"/>
        <w:bottom w:val="none" w:sz="0" w:space="0" w:color="auto"/>
        <w:right w:val="none" w:sz="0" w:space="0" w:color="auto"/>
      </w:divBdr>
    </w:div>
    <w:div w:id="745615451">
      <w:bodyDiv w:val="1"/>
      <w:marLeft w:val="0"/>
      <w:marRight w:val="0"/>
      <w:marTop w:val="0"/>
      <w:marBottom w:val="0"/>
      <w:divBdr>
        <w:top w:val="none" w:sz="0" w:space="0" w:color="auto"/>
        <w:left w:val="none" w:sz="0" w:space="0" w:color="auto"/>
        <w:bottom w:val="none" w:sz="0" w:space="0" w:color="auto"/>
        <w:right w:val="none" w:sz="0" w:space="0" w:color="auto"/>
      </w:divBdr>
    </w:div>
    <w:div w:id="748767094">
      <w:bodyDiv w:val="1"/>
      <w:marLeft w:val="0"/>
      <w:marRight w:val="0"/>
      <w:marTop w:val="0"/>
      <w:marBottom w:val="0"/>
      <w:divBdr>
        <w:top w:val="none" w:sz="0" w:space="0" w:color="auto"/>
        <w:left w:val="none" w:sz="0" w:space="0" w:color="auto"/>
        <w:bottom w:val="none" w:sz="0" w:space="0" w:color="auto"/>
        <w:right w:val="none" w:sz="0" w:space="0" w:color="auto"/>
      </w:divBdr>
    </w:div>
    <w:div w:id="792870626">
      <w:bodyDiv w:val="1"/>
      <w:marLeft w:val="0"/>
      <w:marRight w:val="0"/>
      <w:marTop w:val="0"/>
      <w:marBottom w:val="0"/>
      <w:divBdr>
        <w:top w:val="none" w:sz="0" w:space="0" w:color="auto"/>
        <w:left w:val="none" w:sz="0" w:space="0" w:color="auto"/>
        <w:bottom w:val="none" w:sz="0" w:space="0" w:color="auto"/>
        <w:right w:val="none" w:sz="0" w:space="0" w:color="auto"/>
      </w:divBdr>
    </w:div>
    <w:div w:id="806438450">
      <w:bodyDiv w:val="1"/>
      <w:marLeft w:val="0"/>
      <w:marRight w:val="0"/>
      <w:marTop w:val="0"/>
      <w:marBottom w:val="0"/>
      <w:divBdr>
        <w:top w:val="none" w:sz="0" w:space="0" w:color="auto"/>
        <w:left w:val="none" w:sz="0" w:space="0" w:color="auto"/>
        <w:bottom w:val="none" w:sz="0" w:space="0" w:color="auto"/>
        <w:right w:val="none" w:sz="0" w:space="0" w:color="auto"/>
      </w:divBdr>
    </w:div>
    <w:div w:id="807627067">
      <w:bodyDiv w:val="1"/>
      <w:marLeft w:val="0"/>
      <w:marRight w:val="0"/>
      <w:marTop w:val="0"/>
      <w:marBottom w:val="0"/>
      <w:divBdr>
        <w:top w:val="none" w:sz="0" w:space="0" w:color="auto"/>
        <w:left w:val="none" w:sz="0" w:space="0" w:color="auto"/>
        <w:bottom w:val="none" w:sz="0" w:space="0" w:color="auto"/>
        <w:right w:val="none" w:sz="0" w:space="0" w:color="auto"/>
      </w:divBdr>
    </w:div>
    <w:div w:id="818689587">
      <w:bodyDiv w:val="1"/>
      <w:marLeft w:val="0"/>
      <w:marRight w:val="0"/>
      <w:marTop w:val="0"/>
      <w:marBottom w:val="0"/>
      <w:divBdr>
        <w:top w:val="none" w:sz="0" w:space="0" w:color="auto"/>
        <w:left w:val="none" w:sz="0" w:space="0" w:color="auto"/>
        <w:bottom w:val="none" w:sz="0" w:space="0" w:color="auto"/>
        <w:right w:val="none" w:sz="0" w:space="0" w:color="auto"/>
      </w:divBdr>
    </w:div>
    <w:div w:id="824585085">
      <w:bodyDiv w:val="1"/>
      <w:marLeft w:val="0"/>
      <w:marRight w:val="0"/>
      <w:marTop w:val="0"/>
      <w:marBottom w:val="0"/>
      <w:divBdr>
        <w:top w:val="none" w:sz="0" w:space="0" w:color="auto"/>
        <w:left w:val="none" w:sz="0" w:space="0" w:color="auto"/>
        <w:bottom w:val="none" w:sz="0" w:space="0" w:color="auto"/>
        <w:right w:val="none" w:sz="0" w:space="0" w:color="auto"/>
      </w:divBdr>
    </w:div>
    <w:div w:id="829442131">
      <w:bodyDiv w:val="1"/>
      <w:marLeft w:val="0"/>
      <w:marRight w:val="0"/>
      <w:marTop w:val="0"/>
      <w:marBottom w:val="0"/>
      <w:divBdr>
        <w:top w:val="none" w:sz="0" w:space="0" w:color="auto"/>
        <w:left w:val="none" w:sz="0" w:space="0" w:color="auto"/>
        <w:bottom w:val="none" w:sz="0" w:space="0" w:color="auto"/>
        <w:right w:val="none" w:sz="0" w:space="0" w:color="auto"/>
      </w:divBdr>
    </w:div>
    <w:div w:id="839733250">
      <w:bodyDiv w:val="1"/>
      <w:marLeft w:val="0"/>
      <w:marRight w:val="0"/>
      <w:marTop w:val="0"/>
      <w:marBottom w:val="0"/>
      <w:divBdr>
        <w:top w:val="none" w:sz="0" w:space="0" w:color="auto"/>
        <w:left w:val="none" w:sz="0" w:space="0" w:color="auto"/>
        <w:bottom w:val="none" w:sz="0" w:space="0" w:color="auto"/>
        <w:right w:val="none" w:sz="0" w:space="0" w:color="auto"/>
      </w:divBdr>
    </w:div>
    <w:div w:id="866869250">
      <w:bodyDiv w:val="1"/>
      <w:marLeft w:val="0"/>
      <w:marRight w:val="0"/>
      <w:marTop w:val="0"/>
      <w:marBottom w:val="0"/>
      <w:divBdr>
        <w:top w:val="none" w:sz="0" w:space="0" w:color="auto"/>
        <w:left w:val="none" w:sz="0" w:space="0" w:color="auto"/>
        <w:bottom w:val="none" w:sz="0" w:space="0" w:color="auto"/>
        <w:right w:val="none" w:sz="0" w:space="0" w:color="auto"/>
      </w:divBdr>
    </w:div>
    <w:div w:id="880822303">
      <w:bodyDiv w:val="1"/>
      <w:marLeft w:val="0"/>
      <w:marRight w:val="0"/>
      <w:marTop w:val="0"/>
      <w:marBottom w:val="0"/>
      <w:divBdr>
        <w:top w:val="none" w:sz="0" w:space="0" w:color="auto"/>
        <w:left w:val="none" w:sz="0" w:space="0" w:color="auto"/>
        <w:bottom w:val="none" w:sz="0" w:space="0" w:color="auto"/>
        <w:right w:val="none" w:sz="0" w:space="0" w:color="auto"/>
      </w:divBdr>
    </w:div>
    <w:div w:id="885137961">
      <w:bodyDiv w:val="1"/>
      <w:marLeft w:val="0"/>
      <w:marRight w:val="0"/>
      <w:marTop w:val="0"/>
      <w:marBottom w:val="0"/>
      <w:divBdr>
        <w:top w:val="none" w:sz="0" w:space="0" w:color="auto"/>
        <w:left w:val="none" w:sz="0" w:space="0" w:color="auto"/>
        <w:bottom w:val="none" w:sz="0" w:space="0" w:color="auto"/>
        <w:right w:val="none" w:sz="0" w:space="0" w:color="auto"/>
      </w:divBdr>
    </w:div>
    <w:div w:id="949321065">
      <w:bodyDiv w:val="1"/>
      <w:marLeft w:val="0"/>
      <w:marRight w:val="0"/>
      <w:marTop w:val="0"/>
      <w:marBottom w:val="0"/>
      <w:divBdr>
        <w:top w:val="none" w:sz="0" w:space="0" w:color="auto"/>
        <w:left w:val="none" w:sz="0" w:space="0" w:color="auto"/>
        <w:bottom w:val="none" w:sz="0" w:space="0" w:color="auto"/>
        <w:right w:val="none" w:sz="0" w:space="0" w:color="auto"/>
      </w:divBdr>
    </w:div>
    <w:div w:id="955142922">
      <w:bodyDiv w:val="1"/>
      <w:marLeft w:val="0"/>
      <w:marRight w:val="0"/>
      <w:marTop w:val="0"/>
      <w:marBottom w:val="0"/>
      <w:divBdr>
        <w:top w:val="none" w:sz="0" w:space="0" w:color="auto"/>
        <w:left w:val="none" w:sz="0" w:space="0" w:color="auto"/>
        <w:bottom w:val="none" w:sz="0" w:space="0" w:color="auto"/>
        <w:right w:val="none" w:sz="0" w:space="0" w:color="auto"/>
      </w:divBdr>
    </w:div>
    <w:div w:id="960771401">
      <w:bodyDiv w:val="1"/>
      <w:marLeft w:val="0"/>
      <w:marRight w:val="0"/>
      <w:marTop w:val="0"/>
      <w:marBottom w:val="0"/>
      <w:divBdr>
        <w:top w:val="none" w:sz="0" w:space="0" w:color="auto"/>
        <w:left w:val="none" w:sz="0" w:space="0" w:color="auto"/>
        <w:bottom w:val="none" w:sz="0" w:space="0" w:color="auto"/>
        <w:right w:val="none" w:sz="0" w:space="0" w:color="auto"/>
      </w:divBdr>
    </w:div>
    <w:div w:id="1000236595">
      <w:bodyDiv w:val="1"/>
      <w:marLeft w:val="0"/>
      <w:marRight w:val="0"/>
      <w:marTop w:val="0"/>
      <w:marBottom w:val="0"/>
      <w:divBdr>
        <w:top w:val="none" w:sz="0" w:space="0" w:color="auto"/>
        <w:left w:val="none" w:sz="0" w:space="0" w:color="auto"/>
        <w:bottom w:val="none" w:sz="0" w:space="0" w:color="auto"/>
        <w:right w:val="none" w:sz="0" w:space="0" w:color="auto"/>
      </w:divBdr>
    </w:div>
    <w:div w:id="1005519212">
      <w:bodyDiv w:val="1"/>
      <w:marLeft w:val="0"/>
      <w:marRight w:val="0"/>
      <w:marTop w:val="0"/>
      <w:marBottom w:val="0"/>
      <w:divBdr>
        <w:top w:val="none" w:sz="0" w:space="0" w:color="auto"/>
        <w:left w:val="none" w:sz="0" w:space="0" w:color="auto"/>
        <w:bottom w:val="none" w:sz="0" w:space="0" w:color="auto"/>
        <w:right w:val="none" w:sz="0" w:space="0" w:color="auto"/>
      </w:divBdr>
    </w:div>
    <w:div w:id="1043288847">
      <w:bodyDiv w:val="1"/>
      <w:marLeft w:val="0"/>
      <w:marRight w:val="0"/>
      <w:marTop w:val="0"/>
      <w:marBottom w:val="0"/>
      <w:divBdr>
        <w:top w:val="none" w:sz="0" w:space="0" w:color="auto"/>
        <w:left w:val="none" w:sz="0" w:space="0" w:color="auto"/>
        <w:bottom w:val="none" w:sz="0" w:space="0" w:color="auto"/>
        <w:right w:val="none" w:sz="0" w:space="0" w:color="auto"/>
      </w:divBdr>
      <w:divsChild>
        <w:div w:id="204295407">
          <w:marLeft w:val="302"/>
          <w:marRight w:val="0"/>
          <w:marTop w:val="0"/>
          <w:marBottom w:val="95"/>
          <w:divBdr>
            <w:top w:val="none" w:sz="0" w:space="0" w:color="auto"/>
            <w:left w:val="none" w:sz="0" w:space="0" w:color="auto"/>
            <w:bottom w:val="none" w:sz="0" w:space="0" w:color="auto"/>
            <w:right w:val="none" w:sz="0" w:space="0" w:color="auto"/>
          </w:divBdr>
        </w:div>
        <w:div w:id="352196408">
          <w:marLeft w:val="302"/>
          <w:marRight w:val="0"/>
          <w:marTop w:val="0"/>
          <w:marBottom w:val="95"/>
          <w:divBdr>
            <w:top w:val="none" w:sz="0" w:space="0" w:color="auto"/>
            <w:left w:val="none" w:sz="0" w:space="0" w:color="auto"/>
            <w:bottom w:val="none" w:sz="0" w:space="0" w:color="auto"/>
            <w:right w:val="none" w:sz="0" w:space="0" w:color="auto"/>
          </w:divBdr>
        </w:div>
        <w:div w:id="353651840">
          <w:marLeft w:val="302"/>
          <w:marRight w:val="0"/>
          <w:marTop w:val="0"/>
          <w:marBottom w:val="95"/>
          <w:divBdr>
            <w:top w:val="none" w:sz="0" w:space="0" w:color="auto"/>
            <w:left w:val="none" w:sz="0" w:space="0" w:color="auto"/>
            <w:bottom w:val="none" w:sz="0" w:space="0" w:color="auto"/>
            <w:right w:val="none" w:sz="0" w:space="0" w:color="auto"/>
          </w:divBdr>
        </w:div>
        <w:div w:id="840705453">
          <w:marLeft w:val="302"/>
          <w:marRight w:val="0"/>
          <w:marTop w:val="0"/>
          <w:marBottom w:val="95"/>
          <w:divBdr>
            <w:top w:val="none" w:sz="0" w:space="0" w:color="auto"/>
            <w:left w:val="none" w:sz="0" w:space="0" w:color="auto"/>
            <w:bottom w:val="none" w:sz="0" w:space="0" w:color="auto"/>
            <w:right w:val="none" w:sz="0" w:space="0" w:color="auto"/>
          </w:divBdr>
        </w:div>
        <w:div w:id="1005282864">
          <w:marLeft w:val="302"/>
          <w:marRight w:val="0"/>
          <w:marTop w:val="0"/>
          <w:marBottom w:val="95"/>
          <w:divBdr>
            <w:top w:val="none" w:sz="0" w:space="0" w:color="auto"/>
            <w:left w:val="none" w:sz="0" w:space="0" w:color="auto"/>
            <w:bottom w:val="none" w:sz="0" w:space="0" w:color="auto"/>
            <w:right w:val="none" w:sz="0" w:space="0" w:color="auto"/>
          </w:divBdr>
        </w:div>
        <w:div w:id="1203128912">
          <w:marLeft w:val="302"/>
          <w:marRight w:val="0"/>
          <w:marTop w:val="0"/>
          <w:marBottom w:val="95"/>
          <w:divBdr>
            <w:top w:val="none" w:sz="0" w:space="0" w:color="auto"/>
            <w:left w:val="none" w:sz="0" w:space="0" w:color="auto"/>
            <w:bottom w:val="none" w:sz="0" w:space="0" w:color="auto"/>
            <w:right w:val="none" w:sz="0" w:space="0" w:color="auto"/>
          </w:divBdr>
        </w:div>
        <w:div w:id="1500072143">
          <w:marLeft w:val="302"/>
          <w:marRight w:val="0"/>
          <w:marTop w:val="0"/>
          <w:marBottom w:val="95"/>
          <w:divBdr>
            <w:top w:val="none" w:sz="0" w:space="0" w:color="auto"/>
            <w:left w:val="none" w:sz="0" w:space="0" w:color="auto"/>
            <w:bottom w:val="none" w:sz="0" w:space="0" w:color="auto"/>
            <w:right w:val="none" w:sz="0" w:space="0" w:color="auto"/>
          </w:divBdr>
        </w:div>
        <w:div w:id="1730423176">
          <w:marLeft w:val="302"/>
          <w:marRight w:val="0"/>
          <w:marTop w:val="0"/>
          <w:marBottom w:val="95"/>
          <w:divBdr>
            <w:top w:val="none" w:sz="0" w:space="0" w:color="auto"/>
            <w:left w:val="none" w:sz="0" w:space="0" w:color="auto"/>
            <w:bottom w:val="none" w:sz="0" w:space="0" w:color="auto"/>
            <w:right w:val="none" w:sz="0" w:space="0" w:color="auto"/>
          </w:divBdr>
        </w:div>
        <w:div w:id="1930115626">
          <w:marLeft w:val="302"/>
          <w:marRight w:val="0"/>
          <w:marTop w:val="0"/>
          <w:marBottom w:val="95"/>
          <w:divBdr>
            <w:top w:val="none" w:sz="0" w:space="0" w:color="auto"/>
            <w:left w:val="none" w:sz="0" w:space="0" w:color="auto"/>
            <w:bottom w:val="none" w:sz="0" w:space="0" w:color="auto"/>
            <w:right w:val="none" w:sz="0" w:space="0" w:color="auto"/>
          </w:divBdr>
        </w:div>
        <w:div w:id="2101440229">
          <w:marLeft w:val="302"/>
          <w:marRight w:val="0"/>
          <w:marTop w:val="0"/>
          <w:marBottom w:val="95"/>
          <w:divBdr>
            <w:top w:val="none" w:sz="0" w:space="0" w:color="auto"/>
            <w:left w:val="none" w:sz="0" w:space="0" w:color="auto"/>
            <w:bottom w:val="none" w:sz="0" w:space="0" w:color="auto"/>
            <w:right w:val="none" w:sz="0" w:space="0" w:color="auto"/>
          </w:divBdr>
        </w:div>
      </w:divsChild>
    </w:div>
    <w:div w:id="1046947044">
      <w:bodyDiv w:val="1"/>
      <w:marLeft w:val="0"/>
      <w:marRight w:val="0"/>
      <w:marTop w:val="0"/>
      <w:marBottom w:val="0"/>
      <w:divBdr>
        <w:top w:val="none" w:sz="0" w:space="0" w:color="auto"/>
        <w:left w:val="none" w:sz="0" w:space="0" w:color="auto"/>
        <w:bottom w:val="none" w:sz="0" w:space="0" w:color="auto"/>
        <w:right w:val="none" w:sz="0" w:space="0" w:color="auto"/>
      </w:divBdr>
    </w:div>
    <w:div w:id="1057361974">
      <w:bodyDiv w:val="1"/>
      <w:marLeft w:val="0"/>
      <w:marRight w:val="0"/>
      <w:marTop w:val="0"/>
      <w:marBottom w:val="0"/>
      <w:divBdr>
        <w:top w:val="none" w:sz="0" w:space="0" w:color="auto"/>
        <w:left w:val="none" w:sz="0" w:space="0" w:color="auto"/>
        <w:bottom w:val="none" w:sz="0" w:space="0" w:color="auto"/>
        <w:right w:val="none" w:sz="0" w:space="0" w:color="auto"/>
      </w:divBdr>
    </w:div>
    <w:div w:id="1079868126">
      <w:bodyDiv w:val="1"/>
      <w:marLeft w:val="0"/>
      <w:marRight w:val="0"/>
      <w:marTop w:val="0"/>
      <w:marBottom w:val="0"/>
      <w:divBdr>
        <w:top w:val="none" w:sz="0" w:space="0" w:color="auto"/>
        <w:left w:val="none" w:sz="0" w:space="0" w:color="auto"/>
        <w:bottom w:val="none" w:sz="0" w:space="0" w:color="auto"/>
        <w:right w:val="none" w:sz="0" w:space="0" w:color="auto"/>
      </w:divBdr>
    </w:div>
    <w:div w:id="1080368456">
      <w:bodyDiv w:val="1"/>
      <w:marLeft w:val="0"/>
      <w:marRight w:val="0"/>
      <w:marTop w:val="0"/>
      <w:marBottom w:val="0"/>
      <w:divBdr>
        <w:top w:val="none" w:sz="0" w:space="0" w:color="auto"/>
        <w:left w:val="none" w:sz="0" w:space="0" w:color="auto"/>
        <w:bottom w:val="none" w:sz="0" w:space="0" w:color="auto"/>
        <w:right w:val="none" w:sz="0" w:space="0" w:color="auto"/>
      </w:divBdr>
    </w:div>
    <w:div w:id="1081371401">
      <w:bodyDiv w:val="1"/>
      <w:marLeft w:val="0"/>
      <w:marRight w:val="0"/>
      <w:marTop w:val="0"/>
      <w:marBottom w:val="0"/>
      <w:divBdr>
        <w:top w:val="none" w:sz="0" w:space="0" w:color="auto"/>
        <w:left w:val="none" w:sz="0" w:space="0" w:color="auto"/>
        <w:bottom w:val="none" w:sz="0" w:space="0" w:color="auto"/>
        <w:right w:val="none" w:sz="0" w:space="0" w:color="auto"/>
      </w:divBdr>
    </w:div>
    <w:div w:id="1099105949">
      <w:bodyDiv w:val="1"/>
      <w:marLeft w:val="0"/>
      <w:marRight w:val="0"/>
      <w:marTop w:val="0"/>
      <w:marBottom w:val="0"/>
      <w:divBdr>
        <w:top w:val="none" w:sz="0" w:space="0" w:color="auto"/>
        <w:left w:val="none" w:sz="0" w:space="0" w:color="auto"/>
        <w:bottom w:val="none" w:sz="0" w:space="0" w:color="auto"/>
        <w:right w:val="none" w:sz="0" w:space="0" w:color="auto"/>
      </w:divBdr>
    </w:div>
    <w:div w:id="1124077325">
      <w:bodyDiv w:val="1"/>
      <w:marLeft w:val="0"/>
      <w:marRight w:val="0"/>
      <w:marTop w:val="0"/>
      <w:marBottom w:val="0"/>
      <w:divBdr>
        <w:top w:val="none" w:sz="0" w:space="0" w:color="auto"/>
        <w:left w:val="none" w:sz="0" w:space="0" w:color="auto"/>
        <w:bottom w:val="none" w:sz="0" w:space="0" w:color="auto"/>
        <w:right w:val="none" w:sz="0" w:space="0" w:color="auto"/>
      </w:divBdr>
    </w:div>
    <w:div w:id="1137800563">
      <w:bodyDiv w:val="1"/>
      <w:marLeft w:val="0"/>
      <w:marRight w:val="0"/>
      <w:marTop w:val="0"/>
      <w:marBottom w:val="0"/>
      <w:divBdr>
        <w:top w:val="none" w:sz="0" w:space="0" w:color="auto"/>
        <w:left w:val="none" w:sz="0" w:space="0" w:color="auto"/>
        <w:bottom w:val="none" w:sz="0" w:space="0" w:color="auto"/>
        <w:right w:val="none" w:sz="0" w:space="0" w:color="auto"/>
      </w:divBdr>
    </w:div>
    <w:div w:id="1138491615">
      <w:bodyDiv w:val="1"/>
      <w:marLeft w:val="0"/>
      <w:marRight w:val="0"/>
      <w:marTop w:val="0"/>
      <w:marBottom w:val="0"/>
      <w:divBdr>
        <w:top w:val="none" w:sz="0" w:space="0" w:color="auto"/>
        <w:left w:val="none" w:sz="0" w:space="0" w:color="auto"/>
        <w:bottom w:val="none" w:sz="0" w:space="0" w:color="auto"/>
        <w:right w:val="none" w:sz="0" w:space="0" w:color="auto"/>
      </w:divBdr>
    </w:div>
    <w:div w:id="1151750181">
      <w:bodyDiv w:val="1"/>
      <w:marLeft w:val="0"/>
      <w:marRight w:val="0"/>
      <w:marTop w:val="0"/>
      <w:marBottom w:val="0"/>
      <w:divBdr>
        <w:top w:val="none" w:sz="0" w:space="0" w:color="auto"/>
        <w:left w:val="none" w:sz="0" w:space="0" w:color="auto"/>
        <w:bottom w:val="none" w:sz="0" w:space="0" w:color="auto"/>
        <w:right w:val="none" w:sz="0" w:space="0" w:color="auto"/>
      </w:divBdr>
    </w:div>
    <w:div w:id="1163356745">
      <w:bodyDiv w:val="1"/>
      <w:marLeft w:val="0"/>
      <w:marRight w:val="0"/>
      <w:marTop w:val="0"/>
      <w:marBottom w:val="0"/>
      <w:divBdr>
        <w:top w:val="none" w:sz="0" w:space="0" w:color="auto"/>
        <w:left w:val="none" w:sz="0" w:space="0" w:color="auto"/>
        <w:bottom w:val="none" w:sz="0" w:space="0" w:color="auto"/>
        <w:right w:val="none" w:sz="0" w:space="0" w:color="auto"/>
      </w:divBdr>
    </w:div>
    <w:div w:id="1167398760">
      <w:bodyDiv w:val="1"/>
      <w:marLeft w:val="0"/>
      <w:marRight w:val="0"/>
      <w:marTop w:val="0"/>
      <w:marBottom w:val="0"/>
      <w:divBdr>
        <w:top w:val="none" w:sz="0" w:space="0" w:color="auto"/>
        <w:left w:val="none" w:sz="0" w:space="0" w:color="auto"/>
        <w:bottom w:val="none" w:sz="0" w:space="0" w:color="auto"/>
        <w:right w:val="none" w:sz="0" w:space="0" w:color="auto"/>
      </w:divBdr>
    </w:div>
    <w:div w:id="1184633294">
      <w:bodyDiv w:val="1"/>
      <w:marLeft w:val="0"/>
      <w:marRight w:val="0"/>
      <w:marTop w:val="0"/>
      <w:marBottom w:val="0"/>
      <w:divBdr>
        <w:top w:val="none" w:sz="0" w:space="0" w:color="auto"/>
        <w:left w:val="none" w:sz="0" w:space="0" w:color="auto"/>
        <w:bottom w:val="none" w:sz="0" w:space="0" w:color="auto"/>
        <w:right w:val="none" w:sz="0" w:space="0" w:color="auto"/>
      </w:divBdr>
    </w:div>
    <w:div w:id="1224099915">
      <w:bodyDiv w:val="1"/>
      <w:marLeft w:val="0"/>
      <w:marRight w:val="0"/>
      <w:marTop w:val="0"/>
      <w:marBottom w:val="0"/>
      <w:divBdr>
        <w:top w:val="none" w:sz="0" w:space="0" w:color="auto"/>
        <w:left w:val="none" w:sz="0" w:space="0" w:color="auto"/>
        <w:bottom w:val="none" w:sz="0" w:space="0" w:color="auto"/>
        <w:right w:val="none" w:sz="0" w:space="0" w:color="auto"/>
      </w:divBdr>
    </w:div>
    <w:div w:id="1231233590">
      <w:bodyDiv w:val="1"/>
      <w:marLeft w:val="0"/>
      <w:marRight w:val="0"/>
      <w:marTop w:val="0"/>
      <w:marBottom w:val="0"/>
      <w:divBdr>
        <w:top w:val="none" w:sz="0" w:space="0" w:color="auto"/>
        <w:left w:val="none" w:sz="0" w:space="0" w:color="auto"/>
        <w:bottom w:val="none" w:sz="0" w:space="0" w:color="auto"/>
        <w:right w:val="none" w:sz="0" w:space="0" w:color="auto"/>
      </w:divBdr>
    </w:div>
    <w:div w:id="1234319098">
      <w:bodyDiv w:val="1"/>
      <w:marLeft w:val="0"/>
      <w:marRight w:val="0"/>
      <w:marTop w:val="0"/>
      <w:marBottom w:val="0"/>
      <w:divBdr>
        <w:top w:val="none" w:sz="0" w:space="0" w:color="auto"/>
        <w:left w:val="none" w:sz="0" w:space="0" w:color="auto"/>
        <w:bottom w:val="none" w:sz="0" w:space="0" w:color="auto"/>
        <w:right w:val="none" w:sz="0" w:space="0" w:color="auto"/>
      </w:divBdr>
    </w:div>
    <w:div w:id="1236017338">
      <w:bodyDiv w:val="1"/>
      <w:marLeft w:val="0"/>
      <w:marRight w:val="0"/>
      <w:marTop w:val="0"/>
      <w:marBottom w:val="0"/>
      <w:divBdr>
        <w:top w:val="none" w:sz="0" w:space="0" w:color="auto"/>
        <w:left w:val="none" w:sz="0" w:space="0" w:color="auto"/>
        <w:bottom w:val="none" w:sz="0" w:space="0" w:color="auto"/>
        <w:right w:val="none" w:sz="0" w:space="0" w:color="auto"/>
      </w:divBdr>
      <w:divsChild>
        <w:div w:id="322588441">
          <w:marLeft w:val="360"/>
          <w:marRight w:val="0"/>
          <w:marTop w:val="0"/>
          <w:marBottom w:val="0"/>
          <w:divBdr>
            <w:top w:val="none" w:sz="0" w:space="0" w:color="auto"/>
            <w:left w:val="none" w:sz="0" w:space="0" w:color="auto"/>
            <w:bottom w:val="none" w:sz="0" w:space="0" w:color="auto"/>
            <w:right w:val="none" w:sz="0" w:space="0" w:color="auto"/>
          </w:divBdr>
        </w:div>
        <w:div w:id="1139302573">
          <w:marLeft w:val="360"/>
          <w:marRight w:val="0"/>
          <w:marTop w:val="0"/>
          <w:marBottom w:val="0"/>
          <w:divBdr>
            <w:top w:val="none" w:sz="0" w:space="0" w:color="auto"/>
            <w:left w:val="none" w:sz="0" w:space="0" w:color="auto"/>
            <w:bottom w:val="none" w:sz="0" w:space="0" w:color="auto"/>
            <w:right w:val="none" w:sz="0" w:space="0" w:color="auto"/>
          </w:divBdr>
        </w:div>
        <w:div w:id="1472602743">
          <w:marLeft w:val="360"/>
          <w:marRight w:val="0"/>
          <w:marTop w:val="0"/>
          <w:marBottom w:val="0"/>
          <w:divBdr>
            <w:top w:val="none" w:sz="0" w:space="0" w:color="auto"/>
            <w:left w:val="none" w:sz="0" w:space="0" w:color="auto"/>
            <w:bottom w:val="none" w:sz="0" w:space="0" w:color="auto"/>
            <w:right w:val="none" w:sz="0" w:space="0" w:color="auto"/>
          </w:divBdr>
        </w:div>
        <w:div w:id="1585411364">
          <w:marLeft w:val="360"/>
          <w:marRight w:val="0"/>
          <w:marTop w:val="0"/>
          <w:marBottom w:val="0"/>
          <w:divBdr>
            <w:top w:val="none" w:sz="0" w:space="0" w:color="auto"/>
            <w:left w:val="none" w:sz="0" w:space="0" w:color="auto"/>
            <w:bottom w:val="none" w:sz="0" w:space="0" w:color="auto"/>
            <w:right w:val="none" w:sz="0" w:space="0" w:color="auto"/>
          </w:divBdr>
        </w:div>
        <w:div w:id="1709379918">
          <w:marLeft w:val="360"/>
          <w:marRight w:val="0"/>
          <w:marTop w:val="0"/>
          <w:marBottom w:val="0"/>
          <w:divBdr>
            <w:top w:val="none" w:sz="0" w:space="0" w:color="auto"/>
            <w:left w:val="none" w:sz="0" w:space="0" w:color="auto"/>
            <w:bottom w:val="none" w:sz="0" w:space="0" w:color="auto"/>
            <w:right w:val="none" w:sz="0" w:space="0" w:color="auto"/>
          </w:divBdr>
        </w:div>
      </w:divsChild>
    </w:div>
    <w:div w:id="1256134707">
      <w:bodyDiv w:val="1"/>
      <w:marLeft w:val="0"/>
      <w:marRight w:val="0"/>
      <w:marTop w:val="0"/>
      <w:marBottom w:val="0"/>
      <w:divBdr>
        <w:top w:val="none" w:sz="0" w:space="0" w:color="auto"/>
        <w:left w:val="none" w:sz="0" w:space="0" w:color="auto"/>
        <w:bottom w:val="none" w:sz="0" w:space="0" w:color="auto"/>
        <w:right w:val="none" w:sz="0" w:space="0" w:color="auto"/>
      </w:divBdr>
    </w:div>
    <w:div w:id="1273442235">
      <w:bodyDiv w:val="1"/>
      <w:marLeft w:val="0"/>
      <w:marRight w:val="0"/>
      <w:marTop w:val="0"/>
      <w:marBottom w:val="0"/>
      <w:divBdr>
        <w:top w:val="none" w:sz="0" w:space="0" w:color="auto"/>
        <w:left w:val="none" w:sz="0" w:space="0" w:color="auto"/>
        <w:bottom w:val="none" w:sz="0" w:space="0" w:color="auto"/>
        <w:right w:val="none" w:sz="0" w:space="0" w:color="auto"/>
      </w:divBdr>
    </w:div>
    <w:div w:id="1289432887">
      <w:bodyDiv w:val="1"/>
      <w:marLeft w:val="0"/>
      <w:marRight w:val="0"/>
      <w:marTop w:val="0"/>
      <w:marBottom w:val="0"/>
      <w:divBdr>
        <w:top w:val="none" w:sz="0" w:space="0" w:color="auto"/>
        <w:left w:val="none" w:sz="0" w:space="0" w:color="auto"/>
        <w:bottom w:val="none" w:sz="0" w:space="0" w:color="auto"/>
        <w:right w:val="none" w:sz="0" w:space="0" w:color="auto"/>
      </w:divBdr>
    </w:div>
    <w:div w:id="1296135422">
      <w:bodyDiv w:val="1"/>
      <w:marLeft w:val="0"/>
      <w:marRight w:val="0"/>
      <w:marTop w:val="0"/>
      <w:marBottom w:val="0"/>
      <w:divBdr>
        <w:top w:val="none" w:sz="0" w:space="0" w:color="auto"/>
        <w:left w:val="none" w:sz="0" w:space="0" w:color="auto"/>
        <w:bottom w:val="none" w:sz="0" w:space="0" w:color="auto"/>
        <w:right w:val="none" w:sz="0" w:space="0" w:color="auto"/>
      </w:divBdr>
    </w:div>
    <w:div w:id="1316108488">
      <w:bodyDiv w:val="1"/>
      <w:marLeft w:val="0"/>
      <w:marRight w:val="0"/>
      <w:marTop w:val="0"/>
      <w:marBottom w:val="0"/>
      <w:divBdr>
        <w:top w:val="none" w:sz="0" w:space="0" w:color="auto"/>
        <w:left w:val="none" w:sz="0" w:space="0" w:color="auto"/>
        <w:bottom w:val="none" w:sz="0" w:space="0" w:color="auto"/>
        <w:right w:val="none" w:sz="0" w:space="0" w:color="auto"/>
      </w:divBdr>
    </w:div>
    <w:div w:id="1319306942">
      <w:bodyDiv w:val="1"/>
      <w:marLeft w:val="0"/>
      <w:marRight w:val="0"/>
      <w:marTop w:val="0"/>
      <w:marBottom w:val="0"/>
      <w:divBdr>
        <w:top w:val="none" w:sz="0" w:space="0" w:color="auto"/>
        <w:left w:val="none" w:sz="0" w:space="0" w:color="auto"/>
        <w:bottom w:val="none" w:sz="0" w:space="0" w:color="auto"/>
        <w:right w:val="none" w:sz="0" w:space="0" w:color="auto"/>
      </w:divBdr>
    </w:div>
    <w:div w:id="1322663680">
      <w:bodyDiv w:val="1"/>
      <w:marLeft w:val="0"/>
      <w:marRight w:val="0"/>
      <w:marTop w:val="0"/>
      <w:marBottom w:val="0"/>
      <w:divBdr>
        <w:top w:val="none" w:sz="0" w:space="0" w:color="auto"/>
        <w:left w:val="none" w:sz="0" w:space="0" w:color="auto"/>
        <w:bottom w:val="none" w:sz="0" w:space="0" w:color="auto"/>
        <w:right w:val="none" w:sz="0" w:space="0" w:color="auto"/>
      </w:divBdr>
    </w:div>
    <w:div w:id="1339842278">
      <w:bodyDiv w:val="1"/>
      <w:marLeft w:val="0"/>
      <w:marRight w:val="0"/>
      <w:marTop w:val="0"/>
      <w:marBottom w:val="0"/>
      <w:divBdr>
        <w:top w:val="none" w:sz="0" w:space="0" w:color="auto"/>
        <w:left w:val="none" w:sz="0" w:space="0" w:color="auto"/>
        <w:bottom w:val="none" w:sz="0" w:space="0" w:color="auto"/>
        <w:right w:val="none" w:sz="0" w:space="0" w:color="auto"/>
      </w:divBdr>
    </w:div>
    <w:div w:id="1368724596">
      <w:bodyDiv w:val="1"/>
      <w:marLeft w:val="0"/>
      <w:marRight w:val="0"/>
      <w:marTop w:val="0"/>
      <w:marBottom w:val="0"/>
      <w:divBdr>
        <w:top w:val="none" w:sz="0" w:space="0" w:color="auto"/>
        <w:left w:val="none" w:sz="0" w:space="0" w:color="auto"/>
        <w:bottom w:val="none" w:sz="0" w:space="0" w:color="auto"/>
        <w:right w:val="none" w:sz="0" w:space="0" w:color="auto"/>
      </w:divBdr>
    </w:div>
    <w:div w:id="1382636436">
      <w:bodyDiv w:val="1"/>
      <w:marLeft w:val="0"/>
      <w:marRight w:val="0"/>
      <w:marTop w:val="0"/>
      <w:marBottom w:val="0"/>
      <w:divBdr>
        <w:top w:val="none" w:sz="0" w:space="0" w:color="auto"/>
        <w:left w:val="none" w:sz="0" w:space="0" w:color="auto"/>
        <w:bottom w:val="none" w:sz="0" w:space="0" w:color="auto"/>
        <w:right w:val="none" w:sz="0" w:space="0" w:color="auto"/>
      </w:divBdr>
    </w:div>
    <w:div w:id="1382637445">
      <w:bodyDiv w:val="1"/>
      <w:marLeft w:val="0"/>
      <w:marRight w:val="0"/>
      <w:marTop w:val="0"/>
      <w:marBottom w:val="0"/>
      <w:divBdr>
        <w:top w:val="none" w:sz="0" w:space="0" w:color="auto"/>
        <w:left w:val="none" w:sz="0" w:space="0" w:color="auto"/>
        <w:bottom w:val="none" w:sz="0" w:space="0" w:color="auto"/>
        <w:right w:val="none" w:sz="0" w:space="0" w:color="auto"/>
      </w:divBdr>
    </w:div>
    <w:div w:id="1389264278">
      <w:bodyDiv w:val="1"/>
      <w:marLeft w:val="0"/>
      <w:marRight w:val="0"/>
      <w:marTop w:val="0"/>
      <w:marBottom w:val="0"/>
      <w:divBdr>
        <w:top w:val="none" w:sz="0" w:space="0" w:color="auto"/>
        <w:left w:val="none" w:sz="0" w:space="0" w:color="auto"/>
        <w:bottom w:val="none" w:sz="0" w:space="0" w:color="auto"/>
        <w:right w:val="none" w:sz="0" w:space="0" w:color="auto"/>
      </w:divBdr>
    </w:div>
    <w:div w:id="1411583902">
      <w:bodyDiv w:val="1"/>
      <w:marLeft w:val="0"/>
      <w:marRight w:val="0"/>
      <w:marTop w:val="0"/>
      <w:marBottom w:val="0"/>
      <w:divBdr>
        <w:top w:val="none" w:sz="0" w:space="0" w:color="auto"/>
        <w:left w:val="none" w:sz="0" w:space="0" w:color="auto"/>
        <w:bottom w:val="none" w:sz="0" w:space="0" w:color="auto"/>
        <w:right w:val="none" w:sz="0" w:space="0" w:color="auto"/>
      </w:divBdr>
    </w:div>
    <w:div w:id="1414010626">
      <w:bodyDiv w:val="1"/>
      <w:marLeft w:val="0"/>
      <w:marRight w:val="0"/>
      <w:marTop w:val="0"/>
      <w:marBottom w:val="0"/>
      <w:divBdr>
        <w:top w:val="none" w:sz="0" w:space="0" w:color="auto"/>
        <w:left w:val="none" w:sz="0" w:space="0" w:color="auto"/>
        <w:bottom w:val="none" w:sz="0" w:space="0" w:color="auto"/>
        <w:right w:val="none" w:sz="0" w:space="0" w:color="auto"/>
      </w:divBdr>
    </w:div>
    <w:div w:id="1426147702">
      <w:bodyDiv w:val="1"/>
      <w:marLeft w:val="0"/>
      <w:marRight w:val="0"/>
      <w:marTop w:val="0"/>
      <w:marBottom w:val="0"/>
      <w:divBdr>
        <w:top w:val="none" w:sz="0" w:space="0" w:color="auto"/>
        <w:left w:val="none" w:sz="0" w:space="0" w:color="auto"/>
        <w:bottom w:val="none" w:sz="0" w:space="0" w:color="auto"/>
        <w:right w:val="none" w:sz="0" w:space="0" w:color="auto"/>
      </w:divBdr>
    </w:div>
    <w:div w:id="1428111068">
      <w:bodyDiv w:val="1"/>
      <w:marLeft w:val="0"/>
      <w:marRight w:val="0"/>
      <w:marTop w:val="0"/>
      <w:marBottom w:val="0"/>
      <w:divBdr>
        <w:top w:val="none" w:sz="0" w:space="0" w:color="auto"/>
        <w:left w:val="none" w:sz="0" w:space="0" w:color="auto"/>
        <w:bottom w:val="none" w:sz="0" w:space="0" w:color="auto"/>
        <w:right w:val="none" w:sz="0" w:space="0" w:color="auto"/>
      </w:divBdr>
    </w:div>
    <w:div w:id="1433553135">
      <w:bodyDiv w:val="1"/>
      <w:marLeft w:val="0"/>
      <w:marRight w:val="0"/>
      <w:marTop w:val="0"/>
      <w:marBottom w:val="0"/>
      <w:divBdr>
        <w:top w:val="none" w:sz="0" w:space="0" w:color="auto"/>
        <w:left w:val="none" w:sz="0" w:space="0" w:color="auto"/>
        <w:bottom w:val="none" w:sz="0" w:space="0" w:color="auto"/>
        <w:right w:val="none" w:sz="0" w:space="0" w:color="auto"/>
      </w:divBdr>
      <w:divsChild>
        <w:div w:id="6562484">
          <w:marLeft w:val="446"/>
          <w:marRight w:val="0"/>
          <w:marTop w:val="67"/>
          <w:marBottom w:val="0"/>
          <w:divBdr>
            <w:top w:val="none" w:sz="0" w:space="0" w:color="auto"/>
            <w:left w:val="none" w:sz="0" w:space="0" w:color="auto"/>
            <w:bottom w:val="none" w:sz="0" w:space="0" w:color="auto"/>
            <w:right w:val="none" w:sz="0" w:space="0" w:color="auto"/>
          </w:divBdr>
        </w:div>
        <w:div w:id="45880635">
          <w:marLeft w:val="446"/>
          <w:marRight w:val="0"/>
          <w:marTop w:val="67"/>
          <w:marBottom w:val="0"/>
          <w:divBdr>
            <w:top w:val="none" w:sz="0" w:space="0" w:color="auto"/>
            <w:left w:val="none" w:sz="0" w:space="0" w:color="auto"/>
            <w:bottom w:val="none" w:sz="0" w:space="0" w:color="auto"/>
            <w:right w:val="none" w:sz="0" w:space="0" w:color="auto"/>
          </w:divBdr>
        </w:div>
        <w:div w:id="97259871">
          <w:marLeft w:val="446"/>
          <w:marRight w:val="0"/>
          <w:marTop w:val="67"/>
          <w:marBottom w:val="0"/>
          <w:divBdr>
            <w:top w:val="none" w:sz="0" w:space="0" w:color="auto"/>
            <w:left w:val="none" w:sz="0" w:space="0" w:color="auto"/>
            <w:bottom w:val="none" w:sz="0" w:space="0" w:color="auto"/>
            <w:right w:val="none" w:sz="0" w:space="0" w:color="auto"/>
          </w:divBdr>
        </w:div>
        <w:div w:id="124353046">
          <w:marLeft w:val="446"/>
          <w:marRight w:val="0"/>
          <w:marTop w:val="67"/>
          <w:marBottom w:val="0"/>
          <w:divBdr>
            <w:top w:val="none" w:sz="0" w:space="0" w:color="auto"/>
            <w:left w:val="none" w:sz="0" w:space="0" w:color="auto"/>
            <w:bottom w:val="none" w:sz="0" w:space="0" w:color="auto"/>
            <w:right w:val="none" w:sz="0" w:space="0" w:color="auto"/>
          </w:divBdr>
        </w:div>
        <w:div w:id="163126542">
          <w:marLeft w:val="446"/>
          <w:marRight w:val="0"/>
          <w:marTop w:val="67"/>
          <w:marBottom w:val="0"/>
          <w:divBdr>
            <w:top w:val="none" w:sz="0" w:space="0" w:color="auto"/>
            <w:left w:val="none" w:sz="0" w:space="0" w:color="auto"/>
            <w:bottom w:val="none" w:sz="0" w:space="0" w:color="auto"/>
            <w:right w:val="none" w:sz="0" w:space="0" w:color="auto"/>
          </w:divBdr>
        </w:div>
        <w:div w:id="177427805">
          <w:marLeft w:val="446"/>
          <w:marRight w:val="0"/>
          <w:marTop w:val="67"/>
          <w:marBottom w:val="0"/>
          <w:divBdr>
            <w:top w:val="none" w:sz="0" w:space="0" w:color="auto"/>
            <w:left w:val="none" w:sz="0" w:space="0" w:color="auto"/>
            <w:bottom w:val="none" w:sz="0" w:space="0" w:color="auto"/>
            <w:right w:val="none" w:sz="0" w:space="0" w:color="auto"/>
          </w:divBdr>
        </w:div>
        <w:div w:id="311103723">
          <w:marLeft w:val="446"/>
          <w:marRight w:val="0"/>
          <w:marTop w:val="67"/>
          <w:marBottom w:val="0"/>
          <w:divBdr>
            <w:top w:val="none" w:sz="0" w:space="0" w:color="auto"/>
            <w:left w:val="none" w:sz="0" w:space="0" w:color="auto"/>
            <w:bottom w:val="none" w:sz="0" w:space="0" w:color="auto"/>
            <w:right w:val="none" w:sz="0" w:space="0" w:color="auto"/>
          </w:divBdr>
        </w:div>
        <w:div w:id="399719179">
          <w:marLeft w:val="446"/>
          <w:marRight w:val="0"/>
          <w:marTop w:val="67"/>
          <w:marBottom w:val="0"/>
          <w:divBdr>
            <w:top w:val="none" w:sz="0" w:space="0" w:color="auto"/>
            <w:left w:val="none" w:sz="0" w:space="0" w:color="auto"/>
            <w:bottom w:val="none" w:sz="0" w:space="0" w:color="auto"/>
            <w:right w:val="none" w:sz="0" w:space="0" w:color="auto"/>
          </w:divBdr>
        </w:div>
        <w:div w:id="448086134">
          <w:marLeft w:val="446"/>
          <w:marRight w:val="0"/>
          <w:marTop w:val="67"/>
          <w:marBottom w:val="0"/>
          <w:divBdr>
            <w:top w:val="none" w:sz="0" w:space="0" w:color="auto"/>
            <w:left w:val="none" w:sz="0" w:space="0" w:color="auto"/>
            <w:bottom w:val="none" w:sz="0" w:space="0" w:color="auto"/>
            <w:right w:val="none" w:sz="0" w:space="0" w:color="auto"/>
          </w:divBdr>
        </w:div>
        <w:div w:id="551618144">
          <w:marLeft w:val="446"/>
          <w:marRight w:val="0"/>
          <w:marTop w:val="67"/>
          <w:marBottom w:val="0"/>
          <w:divBdr>
            <w:top w:val="none" w:sz="0" w:space="0" w:color="auto"/>
            <w:left w:val="none" w:sz="0" w:space="0" w:color="auto"/>
            <w:bottom w:val="none" w:sz="0" w:space="0" w:color="auto"/>
            <w:right w:val="none" w:sz="0" w:space="0" w:color="auto"/>
          </w:divBdr>
        </w:div>
        <w:div w:id="752431004">
          <w:marLeft w:val="446"/>
          <w:marRight w:val="0"/>
          <w:marTop w:val="67"/>
          <w:marBottom w:val="0"/>
          <w:divBdr>
            <w:top w:val="none" w:sz="0" w:space="0" w:color="auto"/>
            <w:left w:val="none" w:sz="0" w:space="0" w:color="auto"/>
            <w:bottom w:val="none" w:sz="0" w:space="0" w:color="auto"/>
            <w:right w:val="none" w:sz="0" w:space="0" w:color="auto"/>
          </w:divBdr>
        </w:div>
        <w:div w:id="821853285">
          <w:marLeft w:val="446"/>
          <w:marRight w:val="0"/>
          <w:marTop w:val="67"/>
          <w:marBottom w:val="0"/>
          <w:divBdr>
            <w:top w:val="none" w:sz="0" w:space="0" w:color="auto"/>
            <w:left w:val="none" w:sz="0" w:space="0" w:color="auto"/>
            <w:bottom w:val="none" w:sz="0" w:space="0" w:color="auto"/>
            <w:right w:val="none" w:sz="0" w:space="0" w:color="auto"/>
          </w:divBdr>
        </w:div>
        <w:div w:id="838621651">
          <w:marLeft w:val="446"/>
          <w:marRight w:val="0"/>
          <w:marTop w:val="67"/>
          <w:marBottom w:val="0"/>
          <w:divBdr>
            <w:top w:val="none" w:sz="0" w:space="0" w:color="auto"/>
            <w:left w:val="none" w:sz="0" w:space="0" w:color="auto"/>
            <w:bottom w:val="none" w:sz="0" w:space="0" w:color="auto"/>
            <w:right w:val="none" w:sz="0" w:space="0" w:color="auto"/>
          </w:divBdr>
        </w:div>
        <w:div w:id="839395536">
          <w:marLeft w:val="446"/>
          <w:marRight w:val="0"/>
          <w:marTop w:val="67"/>
          <w:marBottom w:val="0"/>
          <w:divBdr>
            <w:top w:val="none" w:sz="0" w:space="0" w:color="auto"/>
            <w:left w:val="none" w:sz="0" w:space="0" w:color="auto"/>
            <w:bottom w:val="none" w:sz="0" w:space="0" w:color="auto"/>
            <w:right w:val="none" w:sz="0" w:space="0" w:color="auto"/>
          </w:divBdr>
        </w:div>
        <w:div w:id="890926161">
          <w:marLeft w:val="446"/>
          <w:marRight w:val="0"/>
          <w:marTop w:val="67"/>
          <w:marBottom w:val="0"/>
          <w:divBdr>
            <w:top w:val="none" w:sz="0" w:space="0" w:color="auto"/>
            <w:left w:val="none" w:sz="0" w:space="0" w:color="auto"/>
            <w:bottom w:val="none" w:sz="0" w:space="0" w:color="auto"/>
            <w:right w:val="none" w:sz="0" w:space="0" w:color="auto"/>
          </w:divBdr>
        </w:div>
        <w:div w:id="906037800">
          <w:marLeft w:val="446"/>
          <w:marRight w:val="0"/>
          <w:marTop w:val="67"/>
          <w:marBottom w:val="0"/>
          <w:divBdr>
            <w:top w:val="none" w:sz="0" w:space="0" w:color="auto"/>
            <w:left w:val="none" w:sz="0" w:space="0" w:color="auto"/>
            <w:bottom w:val="none" w:sz="0" w:space="0" w:color="auto"/>
            <w:right w:val="none" w:sz="0" w:space="0" w:color="auto"/>
          </w:divBdr>
        </w:div>
        <w:div w:id="985890250">
          <w:marLeft w:val="446"/>
          <w:marRight w:val="0"/>
          <w:marTop w:val="67"/>
          <w:marBottom w:val="0"/>
          <w:divBdr>
            <w:top w:val="none" w:sz="0" w:space="0" w:color="auto"/>
            <w:left w:val="none" w:sz="0" w:space="0" w:color="auto"/>
            <w:bottom w:val="none" w:sz="0" w:space="0" w:color="auto"/>
            <w:right w:val="none" w:sz="0" w:space="0" w:color="auto"/>
          </w:divBdr>
        </w:div>
        <w:div w:id="1103964275">
          <w:marLeft w:val="446"/>
          <w:marRight w:val="0"/>
          <w:marTop w:val="67"/>
          <w:marBottom w:val="0"/>
          <w:divBdr>
            <w:top w:val="none" w:sz="0" w:space="0" w:color="auto"/>
            <w:left w:val="none" w:sz="0" w:space="0" w:color="auto"/>
            <w:bottom w:val="none" w:sz="0" w:space="0" w:color="auto"/>
            <w:right w:val="none" w:sz="0" w:space="0" w:color="auto"/>
          </w:divBdr>
        </w:div>
        <w:div w:id="1110053805">
          <w:marLeft w:val="446"/>
          <w:marRight w:val="0"/>
          <w:marTop w:val="67"/>
          <w:marBottom w:val="0"/>
          <w:divBdr>
            <w:top w:val="none" w:sz="0" w:space="0" w:color="auto"/>
            <w:left w:val="none" w:sz="0" w:space="0" w:color="auto"/>
            <w:bottom w:val="none" w:sz="0" w:space="0" w:color="auto"/>
            <w:right w:val="none" w:sz="0" w:space="0" w:color="auto"/>
          </w:divBdr>
        </w:div>
        <w:div w:id="1180852669">
          <w:marLeft w:val="446"/>
          <w:marRight w:val="0"/>
          <w:marTop w:val="67"/>
          <w:marBottom w:val="0"/>
          <w:divBdr>
            <w:top w:val="none" w:sz="0" w:space="0" w:color="auto"/>
            <w:left w:val="none" w:sz="0" w:space="0" w:color="auto"/>
            <w:bottom w:val="none" w:sz="0" w:space="0" w:color="auto"/>
            <w:right w:val="none" w:sz="0" w:space="0" w:color="auto"/>
          </w:divBdr>
        </w:div>
        <w:div w:id="1228028884">
          <w:marLeft w:val="446"/>
          <w:marRight w:val="0"/>
          <w:marTop w:val="67"/>
          <w:marBottom w:val="0"/>
          <w:divBdr>
            <w:top w:val="none" w:sz="0" w:space="0" w:color="auto"/>
            <w:left w:val="none" w:sz="0" w:space="0" w:color="auto"/>
            <w:bottom w:val="none" w:sz="0" w:space="0" w:color="auto"/>
            <w:right w:val="none" w:sz="0" w:space="0" w:color="auto"/>
          </w:divBdr>
        </w:div>
        <w:div w:id="1230339736">
          <w:marLeft w:val="446"/>
          <w:marRight w:val="0"/>
          <w:marTop w:val="67"/>
          <w:marBottom w:val="0"/>
          <w:divBdr>
            <w:top w:val="none" w:sz="0" w:space="0" w:color="auto"/>
            <w:left w:val="none" w:sz="0" w:space="0" w:color="auto"/>
            <w:bottom w:val="none" w:sz="0" w:space="0" w:color="auto"/>
            <w:right w:val="none" w:sz="0" w:space="0" w:color="auto"/>
          </w:divBdr>
        </w:div>
        <w:div w:id="1236938505">
          <w:marLeft w:val="446"/>
          <w:marRight w:val="0"/>
          <w:marTop w:val="67"/>
          <w:marBottom w:val="0"/>
          <w:divBdr>
            <w:top w:val="none" w:sz="0" w:space="0" w:color="auto"/>
            <w:left w:val="none" w:sz="0" w:space="0" w:color="auto"/>
            <w:bottom w:val="none" w:sz="0" w:space="0" w:color="auto"/>
            <w:right w:val="none" w:sz="0" w:space="0" w:color="auto"/>
          </w:divBdr>
        </w:div>
        <w:div w:id="1253202873">
          <w:marLeft w:val="446"/>
          <w:marRight w:val="0"/>
          <w:marTop w:val="67"/>
          <w:marBottom w:val="0"/>
          <w:divBdr>
            <w:top w:val="none" w:sz="0" w:space="0" w:color="auto"/>
            <w:left w:val="none" w:sz="0" w:space="0" w:color="auto"/>
            <w:bottom w:val="none" w:sz="0" w:space="0" w:color="auto"/>
            <w:right w:val="none" w:sz="0" w:space="0" w:color="auto"/>
          </w:divBdr>
        </w:div>
        <w:div w:id="1301226529">
          <w:marLeft w:val="446"/>
          <w:marRight w:val="0"/>
          <w:marTop w:val="67"/>
          <w:marBottom w:val="0"/>
          <w:divBdr>
            <w:top w:val="none" w:sz="0" w:space="0" w:color="auto"/>
            <w:left w:val="none" w:sz="0" w:space="0" w:color="auto"/>
            <w:bottom w:val="none" w:sz="0" w:space="0" w:color="auto"/>
            <w:right w:val="none" w:sz="0" w:space="0" w:color="auto"/>
          </w:divBdr>
        </w:div>
        <w:div w:id="1305937750">
          <w:marLeft w:val="446"/>
          <w:marRight w:val="0"/>
          <w:marTop w:val="67"/>
          <w:marBottom w:val="0"/>
          <w:divBdr>
            <w:top w:val="none" w:sz="0" w:space="0" w:color="auto"/>
            <w:left w:val="none" w:sz="0" w:space="0" w:color="auto"/>
            <w:bottom w:val="none" w:sz="0" w:space="0" w:color="auto"/>
            <w:right w:val="none" w:sz="0" w:space="0" w:color="auto"/>
          </w:divBdr>
        </w:div>
        <w:div w:id="1312490954">
          <w:marLeft w:val="446"/>
          <w:marRight w:val="0"/>
          <w:marTop w:val="67"/>
          <w:marBottom w:val="0"/>
          <w:divBdr>
            <w:top w:val="none" w:sz="0" w:space="0" w:color="auto"/>
            <w:left w:val="none" w:sz="0" w:space="0" w:color="auto"/>
            <w:bottom w:val="none" w:sz="0" w:space="0" w:color="auto"/>
            <w:right w:val="none" w:sz="0" w:space="0" w:color="auto"/>
          </w:divBdr>
        </w:div>
        <w:div w:id="1312520505">
          <w:marLeft w:val="446"/>
          <w:marRight w:val="0"/>
          <w:marTop w:val="67"/>
          <w:marBottom w:val="0"/>
          <w:divBdr>
            <w:top w:val="none" w:sz="0" w:space="0" w:color="auto"/>
            <w:left w:val="none" w:sz="0" w:space="0" w:color="auto"/>
            <w:bottom w:val="none" w:sz="0" w:space="0" w:color="auto"/>
            <w:right w:val="none" w:sz="0" w:space="0" w:color="auto"/>
          </w:divBdr>
        </w:div>
        <w:div w:id="1372150702">
          <w:marLeft w:val="446"/>
          <w:marRight w:val="0"/>
          <w:marTop w:val="67"/>
          <w:marBottom w:val="0"/>
          <w:divBdr>
            <w:top w:val="none" w:sz="0" w:space="0" w:color="auto"/>
            <w:left w:val="none" w:sz="0" w:space="0" w:color="auto"/>
            <w:bottom w:val="none" w:sz="0" w:space="0" w:color="auto"/>
            <w:right w:val="none" w:sz="0" w:space="0" w:color="auto"/>
          </w:divBdr>
        </w:div>
        <w:div w:id="1431318620">
          <w:marLeft w:val="446"/>
          <w:marRight w:val="0"/>
          <w:marTop w:val="67"/>
          <w:marBottom w:val="0"/>
          <w:divBdr>
            <w:top w:val="none" w:sz="0" w:space="0" w:color="auto"/>
            <w:left w:val="none" w:sz="0" w:space="0" w:color="auto"/>
            <w:bottom w:val="none" w:sz="0" w:space="0" w:color="auto"/>
            <w:right w:val="none" w:sz="0" w:space="0" w:color="auto"/>
          </w:divBdr>
        </w:div>
        <w:div w:id="1452019547">
          <w:marLeft w:val="446"/>
          <w:marRight w:val="0"/>
          <w:marTop w:val="67"/>
          <w:marBottom w:val="0"/>
          <w:divBdr>
            <w:top w:val="none" w:sz="0" w:space="0" w:color="auto"/>
            <w:left w:val="none" w:sz="0" w:space="0" w:color="auto"/>
            <w:bottom w:val="none" w:sz="0" w:space="0" w:color="auto"/>
            <w:right w:val="none" w:sz="0" w:space="0" w:color="auto"/>
          </w:divBdr>
        </w:div>
        <w:div w:id="1463420303">
          <w:marLeft w:val="446"/>
          <w:marRight w:val="0"/>
          <w:marTop w:val="67"/>
          <w:marBottom w:val="0"/>
          <w:divBdr>
            <w:top w:val="none" w:sz="0" w:space="0" w:color="auto"/>
            <w:left w:val="none" w:sz="0" w:space="0" w:color="auto"/>
            <w:bottom w:val="none" w:sz="0" w:space="0" w:color="auto"/>
            <w:right w:val="none" w:sz="0" w:space="0" w:color="auto"/>
          </w:divBdr>
        </w:div>
        <w:div w:id="1497040893">
          <w:marLeft w:val="446"/>
          <w:marRight w:val="0"/>
          <w:marTop w:val="67"/>
          <w:marBottom w:val="0"/>
          <w:divBdr>
            <w:top w:val="none" w:sz="0" w:space="0" w:color="auto"/>
            <w:left w:val="none" w:sz="0" w:space="0" w:color="auto"/>
            <w:bottom w:val="none" w:sz="0" w:space="0" w:color="auto"/>
            <w:right w:val="none" w:sz="0" w:space="0" w:color="auto"/>
          </w:divBdr>
        </w:div>
        <w:div w:id="1671978268">
          <w:marLeft w:val="446"/>
          <w:marRight w:val="0"/>
          <w:marTop w:val="67"/>
          <w:marBottom w:val="0"/>
          <w:divBdr>
            <w:top w:val="none" w:sz="0" w:space="0" w:color="auto"/>
            <w:left w:val="none" w:sz="0" w:space="0" w:color="auto"/>
            <w:bottom w:val="none" w:sz="0" w:space="0" w:color="auto"/>
            <w:right w:val="none" w:sz="0" w:space="0" w:color="auto"/>
          </w:divBdr>
        </w:div>
        <w:div w:id="1734354981">
          <w:marLeft w:val="446"/>
          <w:marRight w:val="0"/>
          <w:marTop w:val="67"/>
          <w:marBottom w:val="0"/>
          <w:divBdr>
            <w:top w:val="none" w:sz="0" w:space="0" w:color="auto"/>
            <w:left w:val="none" w:sz="0" w:space="0" w:color="auto"/>
            <w:bottom w:val="none" w:sz="0" w:space="0" w:color="auto"/>
            <w:right w:val="none" w:sz="0" w:space="0" w:color="auto"/>
          </w:divBdr>
        </w:div>
        <w:div w:id="1798327321">
          <w:marLeft w:val="446"/>
          <w:marRight w:val="0"/>
          <w:marTop w:val="67"/>
          <w:marBottom w:val="0"/>
          <w:divBdr>
            <w:top w:val="none" w:sz="0" w:space="0" w:color="auto"/>
            <w:left w:val="none" w:sz="0" w:space="0" w:color="auto"/>
            <w:bottom w:val="none" w:sz="0" w:space="0" w:color="auto"/>
            <w:right w:val="none" w:sz="0" w:space="0" w:color="auto"/>
          </w:divBdr>
        </w:div>
        <w:div w:id="1813475306">
          <w:marLeft w:val="446"/>
          <w:marRight w:val="0"/>
          <w:marTop w:val="67"/>
          <w:marBottom w:val="0"/>
          <w:divBdr>
            <w:top w:val="none" w:sz="0" w:space="0" w:color="auto"/>
            <w:left w:val="none" w:sz="0" w:space="0" w:color="auto"/>
            <w:bottom w:val="none" w:sz="0" w:space="0" w:color="auto"/>
            <w:right w:val="none" w:sz="0" w:space="0" w:color="auto"/>
          </w:divBdr>
        </w:div>
        <w:div w:id="1861436050">
          <w:marLeft w:val="446"/>
          <w:marRight w:val="0"/>
          <w:marTop w:val="67"/>
          <w:marBottom w:val="0"/>
          <w:divBdr>
            <w:top w:val="none" w:sz="0" w:space="0" w:color="auto"/>
            <w:left w:val="none" w:sz="0" w:space="0" w:color="auto"/>
            <w:bottom w:val="none" w:sz="0" w:space="0" w:color="auto"/>
            <w:right w:val="none" w:sz="0" w:space="0" w:color="auto"/>
          </w:divBdr>
        </w:div>
        <w:div w:id="1861510326">
          <w:marLeft w:val="446"/>
          <w:marRight w:val="0"/>
          <w:marTop w:val="67"/>
          <w:marBottom w:val="0"/>
          <w:divBdr>
            <w:top w:val="none" w:sz="0" w:space="0" w:color="auto"/>
            <w:left w:val="none" w:sz="0" w:space="0" w:color="auto"/>
            <w:bottom w:val="none" w:sz="0" w:space="0" w:color="auto"/>
            <w:right w:val="none" w:sz="0" w:space="0" w:color="auto"/>
          </w:divBdr>
        </w:div>
        <w:div w:id="1893344178">
          <w:marLeft w:val="446"/>
          <w:marRight w:val="0"/>
          <w:marTop w:val="67"/>
          <w:marBottom w:val="0"/>
          <w:divBdr>
            <w:top w:val="none" w:sz="0" w:space="0" w:color="auto"/>
            <w:left w:val="none" w:sz="0" w:space="0" w:color="auto"/>
            <w:bottom w:val="none" w:sz="0" w:space="0" w:color="auto"/>
            <w:right w:val="none" w:sz="0" w:space="0" w:color="auto"/>
          </w:divBdr>
        </w:div>
        <w:div w:id="1960988237">
          <w:marLeft w:val="446"/>
          <w:marRight w:val="0"/>
          <w:marTop w:val="67"/>
          <w:marBottom w:val="0"/>
          <w:divBdr>
            <w:top w:val="none" w:sz="0" w:space="0" w:color="auto"/>
            <w:left w:val="none" w:sz="0" w:space="0" w:color="auto"/>
            <w:bottom w:val="none" w:sz="0" w:space="0" w:color="auto"/>
            <w:right w:val="none" w:sz="0" w:space="0" w:color="auto"/>
          </w:divBdr>
        </w:div>
        <w:div w:id="1973049401">
          <w:marLeft w:val="446"/>
          <w:marRight w:val="0"/>
          <w:marTop w:val="67"/>
          <w:marBottom w:val="0"/>
          <w:divBdr>
            <w:top w:val="none" w:sz="0" w:space="0" w:color="auto"/>
            <w:left w:val="none" w:sz="0" w:space="0" w:color="auto"/>
            <w:bottom w:val="none" w:sz="0" w:space="0" w:color="auto"/>
            <w:right w:val="none" w:sz="0" w:space="0" w:color="auto"/>
          </w:divBdr>
        </w:div>
        <w:div w:id="2024551406">
          <w:marLeft w:val="446"/>
          <w:marRight w:val="0"/>
          <w:marTop w:val="67"/>
          <w:marBottom w:val="0"/>
          <w:divBdr>
            <w:top w:val="none" w:sz="0" w:space="0" w:color="auto"/>
            <w:left w:val="none" w:sz="0" w:space="0" w:color="auto"/>
            <w:bottom w:val="none" w:sz="0" w:space="0" w:color="auto"/>
            <w:right w:val="none" w:sz="0" w:space="0" w:color="auto"/>
          </w:divBdr>
        </w:div>
        <w:div w:id="2048479974">
          <w:marLeft w:val="446"/>
          <w:marRight w:val="0"/>
          <w:marTop w:val="67"/>
          <w:marBottom w:val="0"/>
          <w:divBdr>
            <w:top w:val="none" w:sz="0" w:space="0" w:color="auto"/>
            <w:left w:val="none" w:sz="0" w:space="0" w:color="auto"/>
            <w:bottom w:val="none" w:sz="0" w:space="0" w:color="auto"/>
            <w:right w:val="none" w:sz="0" w:space="0" w:color="auto"/>
          </w:divBdr>
        </w:div>
        <w:div w:id="2101289666">
          <w:marLeft w:val="446"/>
          <w:marRight w:val="0"/>
          <w:marTop w:val="67"/>
          <w:marBottom w:val="0"/>
          <w:divBdr>
            <w:top w:val="none" w:sz="0" w:space="0" w:color="auto"/>
            <w:left w:val="none" w:sz="0" w:space="0" w:color="auto"/>
            <w:bottom w:val="none" w:sz="0" w:space="0" w:color="auto"/>
            <w:right w:val="none" w:sz="0" w:space="0" w:color="auto"/>
          </w:divBdr>
        </w:div>
      </w:divsChild>
    </w:div>
    <w:div w:id="1456019455">
      <w:bodyDiv w:val="1"/>
      <w:marLeft w:val="0"/>
      <w:marRight w:val="0"/>
      <w:marTop w:val="0"/>
      <w:marBottom w:val="0"/>
      <w:divBdr>
        <w:top w:val="none" w:sz="0" w:space="0" w:color="auto"/>
        <w:left w:val="none" w:sz="0" w:space="0" w:color="auto"/>
        <w:bottom w:val="none" w:sz="0" w:space="0" w:color="auto"/>
        <w:right w:val="none" w:sz="0" w:space="0" w:color="auto"/>
      </w:divBdr>
    </w:div>
    <w:div w:id="1470245372">
      <w:bodyDiv w:val="1"/>
      <w:marLeft w:val="0"/>
      <w:marRight w:val="0"/>
      <w:marTop w:val="0"/>
      <w:marBottom w:val="0"/>
      <w:divBdr>
        <w:top w:val="none" w:sz="0" w:space="0" w:color="auto"/>
        <w:left w:val="none" w:sz="0" w:space="0" w:color="auto"/>
        <w:bottom w:val="none" w:sz="0" w:space="0" w:color="auto"/>
        <w:right w:val="none" w:sz="0" w:space="0" w:color="auto"/>
      </w:divBdr>
    </w:div>
    <w:div w:id="1479957245">
      <w:bodyDiv w:val="1"/>
      <w:marLeft w:val="0"/>
      <w:marRight w:val="0"/>
      <w:marTop w:val="0"/>
      <w:marBottom w:val="0"/>
      <w:divBdr>
        <w:top w:val="none" w:sz="0" w:space="0" w:color="auto"/>
        <w:left w:val="none" w:sz="0" w:space="0" w:color="auto"/>
        <w:bottom w:val="none" w:sz="0" w:space="0" w:color="auto"/>
        <w:right w:val="none" w:sz="0" w:space="0" w:color="auto"/>
      </w:divBdr>
    </w:div>
    <w:div w:id="1484540108">
      <w:bodyDiv w:val="1"/>
      <w:marLeft w:val="0"/>
      <w:marRight w:val="0"/>
      <w:marTop w:val="0"/>
      <w:marBottom w:val="0"/>
      <w:divBdr>
        <w:top w:val="none" w:sz="0" w:space="0" w:color="auto"/>
        <w:left w:val="none" w:sz="0" w:space="0" w:color="auto"/>
        <w:bottom w:val="none" w:sz="0" w:space="0" w:color="auto"/>
        <w:right w:val="none" w:sz="0" w:space="0" w:color="auto"/>
      </w:divBdr>
    </w:div>
    <w:div w:id="1503009591">
      <w:bodyDiv w:val="1"/>
      <w:marLeft w:val="0"/>
      <w:marRight w:val="0"/>
      <w:marTop w:val="0"/>
      <w:marBottom w:val="0"/>
      <w:divBdr>
        <w:top w:val="none" w:sz="0" w:space="0" w:color="auto"/>
        <w:left w:val="none" w:sz="0" w:space="0" w:color="auto"/>
        <w:bottom w:val="none" w:sz="0" w:space="0" w:color="auto"/>
        <w:right w:val="none" w:sz="0" w:space="0" w:color="auto"/>
      </w:divBdr>
    </w:div>
    <w:div w:id="1514681677">
      <w:bodyDiv w:val="1"/>
      <w:marLeft w:val="0"/>
      <w:marRight w:val="0"/>
      <w:marTop w:val="0"/>
      <w:marBottom w:val="0"/>
      <w:divBdr>
        <w:top w:val="none" w:sz="0" w:space="0" w:color="auto"/>
        <w:left w:val="none" w:sz="0" w:space="0" w:color="auto"/>
        <w:bottom w:val="none" w:sz="0" w:space="0" w:color="auto"/>
        <w:right w:val="none" w:sz="0" w:space="0" w:color="auto"/>
      </w:divBdr>
    </w:div>
    <w:div w:id="1521158349">
      <w:bodyDiv w:val="1"/>
      <w:marLeft w:val="0"/>
      <w:marRight w:val="0"/>
      <w:marTop w:val="0"/>
      <w:marBottom w:val="0"/>
      <w:divBdr>
        <w:top w:val="none" w:sz="0" w:space="0" w:color="auto"/>
        <w:left w:val="none" w:sz="0" w:space="0" w:color="auto"/>
        <w:bottom w:val="none" w:sz="0" w:space="0" w:color="auto"/>
        <w:right w:val="none" w:sz="0" w:space="0" w:color="auto"/>
      </w:divBdr>
    </w:div>
    <w:div w:id="1522014728">
      <w:bodyDiv w:val="1"/>
      <w:marLeft w:val="0"/>
      <w:marRight w:val="0"/>
      <w:marTop w:val="0"/>
      <w:marBottom w:val="0"/>
      <w:divBdr>
        <w:top w:val="none" w:sz="0" w:space="0" w:color="auto"/>
        <w:left w:val="none" w:sz="0" w:space="0" w:color="auto"/>
        <w:bottom w:val="none" w:sz="0" w:space="0" w:color="auto"/>
        <w:right w:val="none" w:sz="0" w:space="0" w:color="auto"/>
      </w:divBdr>
    </w:div>
    <w:div w:id="1524241789">
      <w:bodyDiv w:val="1"/>
      <w:marLeft w:val="0"/>
      <w:marRight w:val="0"/>
      <w:marTop w:val="0"/>
      <w:marBottom w:val="0"/>
      <w:divBdr>
        <w:top w:val="none" w:sz="0" w:space="0" w:color="auto"/>
        <w:left w:val="none" w:sz="0" w:space="0" w:color="auto"/>
        <w:bottom w:val="none" w:sz="0" w:space="0" w:color="auto"/>
        <w:right w:val="none" w:sz="0" w:space="0" w:color="auto"/>
      </w:divBdr>
    </w:div>
    <w:div w:id="1551768209">
      <w:bodyDiv w:val="1"/>
      <w:marLeft w:val="0"/>
      <w:marRight w:val="0"/>
      <w:marTop w:val="0"/>
      <w:marBottom w:val="0"/>
      <w:divBdr>
        <w:top w:val="none" w:sz="0" w:space="0" w:color="auto"/>
        <w:left w:val="none" w:sz="0" w:space="0" w:color="auto"/>
        <w:bottom w:val="none" w:sz="0" w:space="0" w:color="auto"/>
        <w:right w:val="none" w:sz="0" w:space="0" w:color="auto"/>
      </w:divBdr>
    </w:div>
    <w:div w:id="1552496978">
      <w:bodyDiv w:val="1"/>
      <w:marLeft w:val="0"/>
      <w:marRight w:val="0"/>
      <w:marTop w:val="0"/>
      <w:marBottom w:val="0"/>
      <w:divBdr>
        <w:top w:val="none" w:sz="0" w:space="0" w:color="auto"/>
        <w:left w:val="none" w:sz="0" w:space="0" w:color="auto"/>
        <w:bottom w:val="none" w:sz="0" w:space="0" w:color="auto"/>
        <w:right w:val="none" w:sz="0" w:space="0" w:color="auto"/>
      </w:divBdr>
    </w:div>
    <w:div w:id="1552840134">
      <w:bodyDiv w:val="1"/>
      <w:marLeft w:val="0"/>
      <w:marRight w:val="0"/>
      <w:marTop w:val="0"/>
      <w:marBottom w:val="0"/>
      <w:divBdr>
        <w:top w:val="none" w:sz="0" w:space="0" w:color="auto"/>
        <w:left w:val="none" w:sz="0" w:space="0" w:color="auto"/>
        <w:bottom w:val="none" w:sz="0" w:space="0" w:color="auto"/>
        <w:right w:val="none" w:sz="0" w:space="0" w:color="auto"/>
      </w:divBdr>
    </w:div>
    <w:div w:id="1554656933">
      <w:bodyDiv w:val="1"/>
      <w:marLeft w:val="0"/>
      <w:marRight w:val="0"/>
      <w:marTop w:val="0"/>
      <w:marBottom w:val="0"/>
      <w:divBdr>
        <w:top w:val="none" w:sz="0" w:space="0" w:color="auto"/>
        <w:left w:val="none" w:sz="0" w:space="0" w:color="auto"/>
        <w:bottom w:val="none" w:sz="0" w:space="0" w:color="auto"/>
        <w:right w:val="none" w:sz="0" w:space="0" w:color="auto"/>
      </w:divBdr>
    </w:div>
    <w:div w:id="1557201186">
      <w:bodyDiv w:val="1"/>
      <w:marLeft w:val="0"/>
      <w:marRight w:val="0"/>
      <w:marTop w:val="0"/>
      <w:marBottom w:val="0"/>
      <w:divBdr>
        <w:top w:val="none" w:sz="0" w:space="0" w:color="auto"/>
        <w:left w:val="none" w:sz="0" w:space="0" w:color="auto"/>
        <w:bottom w:val="none" w:sz="0" w:space="0" w:color="auto"/>
        <w:right w:val="none" w:sz="0" w:space="0" w:color="auto"/>
      </w:divBdr>
    </w:div>
    <w:div w:id="1570723675">
      <w:bodyDiv w:val="1"/>
      <w:marLeft w:val="0"/>
      <w:marRight w:val="0"/>
      <w:marTop w:val="0"/>
      <w:marBottom w:val="0"/>
      <w:divBdr>
        <w:top w:val="none" w:sz="0" w:space="0" w:color="auto"/>
        <w:left w:val="none" w:sz="0" w:space="0" w:color="auto"/>
        <w:bottom w:val="none" w:sz="0" w:space="0" w:color="auto"/>
        <w:right w:val="none" w:sz="0" w:space="0" w:color="auto"/>
      </w:divBdr>
    </w:div>
    <w:div w:id="1614744512">
      <w:bodyDiv w:val="1"/>
      <w:marLeft w:val="0"/>
      <w:marRight w:val="0"/>
      <w:marTop w:val="0"/>
      <w:marBottom w:val="0"/>
      <w:divBdr>
        <w:top w:val="none" w:sz="0" w:space="0" w:color="auto"/>
        <w:left w:val="none" w:sz="0" w:space="0" w:color="auto"/>
        <w:bottom w:val="none" w:sz="0" w:space="0" w:color="auto"/>
        <w:right w:val="none" w:sz="0" w:space="0" w:color="auto"/>
      </w:divBdr>
    </w:div>
    <w:div w:id="1622103502">
      <w:bodyDiv w:val="1"/>
      <w:marLeft w:val="0"/>
      <w:marRight w:val="0"/>
      <w:marTop w:val="0"/>
      <w:marBottom w:val="0"/>
      <w:divBdr>
        <w:top w:val="none" w:sz="0" w:space="0" w:color="auto"/>
        <w:left w:val="none" w:sz="0" w:space="0" w:color="auto"/>
        <w:bottom w:val="none" w:sz="0" w:space="0" w:color="auto"/>
        <w:right w:val="none" w:sz="0" w:space="0" w:color="auto"/>
      </w:divBdr>
    </w:div>
    <w:div w:id="1643534339">
      <w:bodyDiv w:val="1"/>
      <w:marLeft w:val="0"/>
      <w:marRight w:val="0"/>
      <w:marTop w:val="0"/>
      <w:marBottom w:val="0"/>
      <w:divBdr>
        <w:top w:val="none" w:sz="0" w:space="0" w:color="auto"/>
        <w:left w:val="none" w:sz="0" w:space="0" w:color="auto"/>
        <w:bottom w:val="none" w:sz="0" w:space="0" w:color="auto"/>
        <w:right w:val="none" w:sz="0" w:space="0" w:color="auto"/>
      </w:divBdr>
    </w:div>
    <w:div w:id="1660884912">
      <w:bodyDiv w:val="1"/>
      <w:marLeft w:val="0"/>
      <w:marRight w:val="0"/>
      <w:marTop w:val="0"/>
      <w:marBottom w:val="0"/>
      <w:divBdr>
        <w:top w:val="none" w:sz="0" w:space="0" w:color="auto"/>
        <w:left w:val="none" w:sz="0" w:space="0" w:color="auto"/>
        <w:bottom w:val="none" w:sz="0" w:space="0" w:color="auto"/>
        <w:right w:val="none" w:sz="0" w:space="0" w:color="auto"/>
      </w:divBdr>
    </w:div>
    <w:div w:id="1680620167">
      <w:bodyDiv w:val="1"/>
      <w:marLeft w:val="0"/>
      <w:marRight w:val="0"/>
      <w:marTop w:val="0"/>
      <w:marBottom w:val="0"/>
      <w:divBdr>
        <w:top w:val="none" w:sz="0" w:space="0" w:color="auto"/>
        <w:left w:val="none" w:sz="0" w:space="0" w:color="auto"/>
        <w:bottom w:val="none" w:sz="0" w:space="0" w:color="auto"/>
        <w:right w:val="none" w:sz="0" w:space="0" w:color="auto"/>
      </w:divBdr>
    </w:div>
    <w:div w:id="1683821985">
      <w:bodyDiv w:val="1"/>
      <w:marLeft w:val="0"/>
      <w:marRight w:val="0"/>
      <w:marTop w:val="0"/>
      <w:marBottom w:val="0"/>
      <w:divBdr>
        <w:top w:val="none" w:sz="0" w:space="0" w:color="auto"/>
        <w:left w:val="none" w:sz="0" w:space="0" w:color="auto"/>
        <w:bottom w:val="none" w:sz="0" w:space="0" w:color="auto"/>
        <w:right w:val="none" w:sz="0" w:space="0" w:color="auto"/>
      </w:divBdr>
    </w:div>
    <w:div w:id="1693263909">
      <w:bodyDiv w:val="1"/>
      <w:marLeft w:val="0"/>
      <w:marRight w:val="0"/>
      <w:marTop w:val="0"/>
      <w:marBottom w:val="0"/>
      <w:divBdr>
        <w:top w:val="none" w:sz="0" w:space="0" w:color="auto"/>
        <w:left w:val="none" w:sz="0" w:space="0" w:color="auto"/>
        <w:bottom w:val="none" w:sz="0" w:space="0" w:color="auto"/>
        <w:right w:val="none" w:sz="0" w:space="0" w:color="auto"/>
      </w:divBdr>
    </w:div>
    <w:div w:id="1705521592">
      <w:bodyDiv w:val="1"/>
      <w:marLeft w:val="0"/>
      <w:marRight w:val="0"/>
      <w:marTop w:val="0"/>
      <w:marBottom w:val="0"/>
      <w:divBdr>
        <w:top w:val="none" w:sz="0" w:space="0" w:color="auto"/>
        <w:left w:val="none" w:sz="0" w:space="0" w:color="auto"/>
        <w:bottom w:val="none" w:sz="0" w:space="0" w:color="auto"/>
        <w:right w:val="none" w:sz="0" w:space="0" w:color="auto"/>
      </w:divBdr>
    </w:div>
    <w:div w:id="1719208038">
      <w:bodyDiv w:val="1"/>
      <w:marLeft w:val="0"/>
      <w:marRight w:val="0"/>
      <w:marTop w:val="0"/>
      <w:marBottom w:val="0"/>
      <w:divBdr>
        <w:top w:val="none" w:sz="0" w:space="0" w:color="auto"/>
        <w:left w:val="none" w:sz="0" w:space="0" w:color="auto"/>
        <w:bottom w:val="none" w:sz="0" w:space="0" w:color="auto"/>
        <w:right w:val="none" w:sz="0" w:space="0" w:color="auto"/>
      </w:divBdr>
    </w:div>
    <w:div w:id="1725064541">
      <w:bodyDiv w:val="1"/>
      <w:marLeft w:val="0"/>
      <w:marRight w:val="0"/>
      <w:marTop w:val="0"/>
      <w:marBottom w:val="0"/>
      <w:divBdr>
        <w:top w:val="none" w:sz="0" w:space="0" w:color="auto"/>
        <w:left w:val="none" w:sz="0" w:space="0" w:color="auto"/>
        <w:bottom w:val="none" w:sz="0" w:space="0" w:color="auto"/>
        <w:right w:val="none" w:sz="0" w:space="0" w:color="auto"/>
      </w:divBdr>
    </w:div>
    <w:div w:id="1759715779">
      <w:bodyDiv w:val="1"/>
      <w:marLeft w:val="0"/>
      <w:marRight w:val="0"/>
      <w:marTop w:val="0"/>
      <w:marBottom w:val="0"/>
      <w:divBdr>
        <w:top w:val="none" w:sz="0" w:space="0" w:color="auto"/>
        <w:left w:val="none" w:sz="0" w:space="0" w:color="auto"/>
        <w:bottom w:val="none" w:sz="0" w:space="0" w:color="auto"/>
        <w:right w:val="none" w:sz="0" w:space="0" w:color="auto"/>
      </w:divBdr>
    </w:div>
    <w:div w:id="1762557303">
      <w:bodyDiv w:val="1"/>
      <w:marLeft w:val="0"/>
      <w:marRight w:val="0"/>
      <w:marTop w:val="0"/>
      <w:marBottom w:val="0"/>
      <w:divBdr>
        <w:top w:val="none" w:sz="0" w:space="0" w:color="auto"/>
        <w:left w:val="none" w:sz="0" w:space="0" w:color="auto"/>
        <w:bottom w:val="none" w:sz="0" w:space="0" w:color="auto"/>
        <w:right w:val="none" w:sz="0" w:space="0" w:color="auto"/>
      </w:divBdr>
    </w:div>
    <w:div w:id="1783842889">
      <w:bodyDiv w:val="1"/>
      <w:marLeft w:val="0"/>
      <w:marRight w:val="0"/>
      <w:marTop w:val="0"/>
      <w:marBottom w:val="0"/>
      <w:divBdr>
        <w:top w:val="none" w:sz="0" w:space="0" w:color="auto"/>
        <w:left w:val="none" w:sz="0" w:space="0" w:color="auto"/>
        <w:bottom w:val="none" w:sz="0" w:space="0" w:color="auto"/>
        <w:right w:val="none" w:sz="0" w:space="0" w:color="auto"/>
      </w:divBdr>
    </w:div>
    <w:div w:id="1788963774">
      <w:bodyDiv w:val="1"/>
      <w:marLeft w:val="0"/>
      <w:marRight w:val="0"/>
      <w:marTop w:val="0"/>
      <w:marBottom w:val="0"/>
      <w:divBdr>
        <w:top w:val="none" w:sz="0" w:space="0" w:color="auto"/>
        <w:left w:val="none" w:sz="0" w:space="0" w:color="auto"/>
        <w:bottom w:val="none" w:sz="0" w:space="0" w:color="auto"/>
        <w:right w:val="none" w:sz="0" w:space="0" w:color="auto"/>
      </w:divBdr>
    </w:div>
    <w:div w:id="1792166752">
      <w:bodyDiv w:val="1"/>
      <w:marLeft w:val="0"/>
      <w:marRight w:val="0"/>
      <w:marTop w:val="0"/>
      <w:marBottom w:val="0"/>
      <w:divBdr>
        <w:top w:val="none" w:sz="0" w:space="0" w:color="auto"/>
        <w:left w:val="none" w:sz="0" w:space="0" w:color="auto"/>
        <w:bottom w:val="none" w:sz="0" w:space="0" w:color="auto"/>
        <w:right w:val="none" w:sz="0" w:space="0" w:color="auto"/>
      </w:divBdr>
    </w:div>
    <w:div w:id="1798647905">
      <w:bodyDiv w:val="1"/>
      <w:marLeft w:val="0"/>
      <w:marRight w:val="0"/>
      <w:marTop w:val="0"/>
      <w:marBottom w:val="0"/>
      <w:divBdr>
        <w:top w:val="none" w:sz="0" w:space="0" w:color="auto"/>
        <w:left w:val="none" w:sz="0" w:space="0" w:color="auto"/>
        <w:bottom w:val="none" w:sz="0" w:space="0" w:color="auto"/>
        <w:right w:val="none" w:sz="0" w:space="0" w:color="auto"/>
      </w:divBdr>
    </w:div>
    <w:div w:id="1805662878">
      <w:bodyDiv w:val="1"/>
      <w:marLeft w:val="0"/>
      <w:marRight w:val="0"/>
      <w:marTop w:val="0"/>
      <w:marBottom w:val="0"/>
      <w:divBdr>
        <w:top w:val="none" w:sz="0" w:space="0" w:color="auto"/>
        <w:left w:val="none" w:sz="0" w:space="0" w:color="auto"/>
        <w:bottom w:val="none" w:sz="0" w:space="0" w:color="auto"/>
        <w:right w:val="none" w:sz="0" w:space="0" w:color="auto"/>
      </w:divBdr>
    </w:div>
    <w:div w:id="1806044987">
      <w:bodyDiv w:val="1"/>
      <w:marLeft w:val="0"/>
      <w:marRight w:val="0"/>
      <w:marTop w:val="0"/>
      <w:marBottom w:val="0"/>
      <w:divBdr>
        <w:top w:val="none" w:sz="0" w:space="0" w:color="auto"/>
        <w:left w:val="none" w:sz="0" w:space="0" w:color="auto"/>
        <w:bottom w:val="none" w:sz="0" w:space="0" w:color="auto"/>
        <w:right w:val="none" w:sz="0" w:space="0" w:color="auto"/>
      </w:divBdr>
    </w:div>
    <w:div w:id="1825199772">
      <w:bodyDiv w:val="1"/>
      <w:marLeft w:val="0"/>
      <w:marRight w:val="0"/>
      <w:marTop w:val="0"/>
      <w:marBottom w:val="0"/>
      <w:divBdr>
        <w:top w:val="none" w:sz="0" w:space="0" w:color="auto"/>
        <w:left w:val="none" w:sz="0" w:space="0" w:color="auto"/>
        <w:bottom w:val="none" w:sz="0" w:space="0" w:color="auto"/>
        <w:right w:val="none" w:sz="0" w:space="0" w:color="auto"/>
      </w:divBdr>
    </w:div>
    <w:div w:id="1829634920">
      <w:bodyDiv w:val="1"/>
      <w:marLeft w:val="0"/>
      <w:marRight w:val="0"/>
      <w:marTop w:val="0"/>
      <w:marBottom w:val="0"/>
      <w:divBdr>
        <w:top w:val="none" w:sz="0" w:space="0" w:color="auto"/>
        <w:left w:val="none" w:sz="0" w:space="0" w:color="auto"/>
        <w:bottom w:val="none" w:sz="0" w:space="0" w:color="auto"/>
        <w:right w:val="none" w:sz="0" w:space="0" w:color="auto"/>
      </w:divBdr>
    </w:div>
    <w:div w:id="1836602795">
      <w:bodyDiv w:val="1"/>
      <w:marLeft w:val="0"/>
      <w:marRight w:val="0"/>
      <w:marTop w:val="0"/>
      <w:marBottom w:val="0"/>
      <w:divBdr>
        <w:top w:val="none" w:sz="0" w:space="0" w:color="auto"/>
        <w:left w:val="none" w:sz="0" w:space="0" w:color="auto"/>
        <w:bottom w:val="none" w:sz="0" w:space="0" w:color="auto"/>
        <w:right w:val="none" w:sz="0" w:space="0" w:color="auto"/>
      </w:divBdr>
    </w:div>
    <w:div w:id="1844320392">
      <w:bodyDiv w:val="1"/>
      <w:marLeft w:val="0"/>
      <w:marRight w:val="0"/>
      <w:marTop w:val="0"/>
      <w:marBottom w:val="0"/>
      <w:divBdr>
        <w:top w:val="none" w:sz="0" w:space="0" w:color="auto"/>
        <w:left w:val="none" w:sz="0" w:space="0" w:color="auto"/>
        <w:bottom w:val="none" w:sz="0" w:space="0" w:color="auto"/>
        <w:right w:val="none" w:sz="0" w:space="0" w:color="auto"/>
      </w:divBdr>
    </w:div>
    <w:div w:id="1845785006">
      <w:bodyDiv w:val="1"/>
      <w:marLeft w:val="0"/>
      <w:marRight w:val="0"/>
      <w:marTop w:val="0"/>
      <w:marBottom w:val="0"/>
      <w:divBdr>
        <w:top w:val="none" w:sz="0" w:space="0" w:color="auto"/>
        <w:left w:val="none" w:sz="0" w:space="0" w:color="auto"/>
        <w:bottom w:val="none" w:sz="0" w:space="0" w:color="auto"/>
        <w:right w:val="none" w:sz="0" w:space="0" w:color="auto"/>
      </w:divBdr>
    </w:div>
    <w:div w:id="1868373251">
      <w:bodyDiv w:val="1"/>
      <w:marLeft w:val="0"/>
      <w:marRight w:val="0"/>
      <w:marTop w:val="0"/>
      <w:marBottom w:val="0"/>
      <w:divBdr>
        <w:top w:val="none" w:sz="0" w:space="0" w:color="auto"/>
        <w:left w:val="none" w:sz="0" w:space="0" w:color="auto"/>
        <w:bottom w:val="none" w:sz="0" w:space="0" w:color="auto"/>
        <w:right w:val="none" w:sz="0" w:space="0" w:color="auto"/>
      </w:divBdr>
    </w:div>
    <w:div w:id="1871844966">
      <w:bodyDiv w:val="1"/>
      <w:marLeft w:val="0"/>
      <w:marRight w:val="0"/>
      <w:marTop w:val="0"/>
      <w:marBottom w:val="0"/>
      <w:divBdr>
        <w:top w:val="none" w:sz="0" w:space="0" w:color="auto"/>
        <w:left w:val="none" w:sz="0" w:space="0" w:color="auto"/>
        <w:bottom w:val="none" w:sz="0" w:space="0" w:color="auto"/>
        <w:right w:val="none" w:sz="0" w:space="0" w:color="auto"/>
      </w:divBdr>
    </w:div>
    <w:div w:id="1880626255">
      <w:bodyDiv w:val="1"/>
      <w:marLeft w:val="0"/>
      <w:marRight w:val="0"/>
      <w:marTop w:val="0"/>
      <w:marBottom w:val="0"/>
      <w:divBdr>
        <w:top w:val="none" w:sz="0" w:space="0" w:color="auto"/>
        <w:left w:val="none" w:sz="0" w:space="0" w:color="auto"/>
        <w:bottom w:val="none" w:sz="0" w:space="0" w:color="auto"/>
        <w:right w:val="none" w:sz="0" w:space="0" w:color="auto"/>
      </w:divBdr>
    </w:div>
    <w:div w:id="1882355809">
      <w:bodyDiv w:val="1"/>
      <w:marLeft w:val="0"/>
      <w:marRight w:val="0"/>
      <w:marTop w:val="0"/>
      <w:marBottom w:val="0"/>
      <w:divBdr>
        <w:top w:val="none" w:sz="0" w:space="0" w:color="auto"/>
        <w:left w:val="none" w:sz="0" w:space="0" w:color="auto"/>
        <w:bottom w:val="none" w:sz="0" w:space="0" w:color="auto"/>
        <w:right w:val="none" w:sz="0" w:space="0" w:color="auto"/>
      </w:divBdr>
    </w:div>
    <w:div w:id="1928614194">
      <w:bodyDiv w:val="1"/>
      <w:marLeft w:val="0"/>
      <w:marRight w:val="0"/>
      <w:marTop w:val="0"/>
      <w:marBottom w:val="0"/>
      <w:divBdr>
        <w:top w:val="none" w:sz="0" w:space="0" w:color="auto"/>
        <w:left w:val="none" w:sz="0" w:space="0" w:color="auto"/>
        <w:bottom w:val="none" w:sz="0" w:space="0" w:color="auto"/>
        <w:right w:val="none" w:sz="0" w:space="0" w:color="auto"/>
      </w:divBdr>
    </w:div>
    <w:div w:id="1937053545">
      <w:bodyDiv w:val="1"/>
      <w:marLeft w:val="0"/>
      <w:marRight w:val="0"/>
      <w:marTop w:val="0"/>
      <w:marBottom w:val="0"/>
      <w:divBdr>
        <w:top w:val="none" w:sz="0" w:space="0" w:color="auto"/>
        <w:left w:val="none" w:sz="0" w:space="0" w:color="auto"/>
        <w:bottom w:val="none" w:sz="0" w:space="0" w:color="auto"/>
        <w:right w:val="none" w:sz="0" w:space="0" w:color="auto"/>
      </w:divBdr>
    </w:div>
    <w:div w:id="1940024106">
      <w:bodyDiv w:val="1"/>
      <w:marLeft w:val="0"/>
      <w:marRight w:val="0"/>
      <w:marTop w:val="0"/>
      <w:marBottom w:val="0"/>
      <w:divBdr>
        <w:top w:val="none" w:sz="0" w:space="0" w:color="auto"/>
        <w:left w:val="none" w:sz="0" w:space="0" w:color="auto"/>
        <w:bottom w:val="none" w:sz="0" w:space="0" w:color="auto"/>
        <w:right w:val="none" w:sz="0" w:space="0" w:color="auto"/>
      </w:divBdr>
    </w:div>
    <w:div w:id="1950967235">
      <w:bodyDiv w:val="1"/>
      <w:marLeft w:val="0"/>
      <w:marRight w:val="0"/>
      <w:marTop w:val="0"/>
      <w:marBottom w:val="0"/>
      <w:divBdr>
        <w:top w:val="none" w:sz="0" w:space="0" w:color="auto"/>
        <w:left w:val="none" w:sz="0" w:space="0" w:color="auto"/>
        <w:bottom w:val="none" w:sz="0" w:space="0" w:color="auto"/>
        <w:right w:val="none" w:sz="0" w:space="0" w:color="auto"/>
      </w:divBdr>
    </w:div>
    <w:div w:id="1959487050">
      <w:bodyDiv w:val="1"/>
      <w:marLeft w:val="0"/>
      <w:marRight w:val="0"/>
      <w:marTop w:val="0"/>
      <w:marBottom w:val="0"/>
      <w:divBdr>
        <w:top w:val="none" w:sz="0" w:space="0" w:color="auto"/>
        <w:left w:val="none" w:sz="0" w:space="0" w:color="auto"/>
        <w:bottom w:val="none" w:sz="0" w:space="0" w:color="auto"/>
        <w:right w:val="none" w:sz="0" w:space="0" w:color="auto"/>
      </w:divBdr>
    </w:div>
    <w:div w:id="1972051977">
      <w:bodyDiv w:val="1"/>
      <w:marLeft w:val="0"/>
      <w:marRight w:val="0"/>
      <w:marTop w:val="0"/>
      <w:marBottom w:val="0"/>
      <w:divBdr>
        <w:top w:val="none" w:sz="0" w:space="0" w:color="auto"/>
        <w:left w:val="none" w:sz="0" w:space="0" w:color="auto"/>
        <w:bottom w:val="none" w:sz="0" w:space="0" w:color="auto"/>
        <w:right w:val="none" w:sz="0" w:space="0" w:color="auto"/>
      </w:divBdr>
    </w:div>
    <w:div w:id="1984964646">
      <w:bodyDiv w:val="1"/>
      <w:marLeft w:val="0"/>
      <w:marRight w:val="0"/>
      <w:marTop w:val="0"/>
      <w:marBottom w:val="0"/>
      <w:divBdr>
        <w:top w:val="none" w:sz="0" w:space="0" w:color="auto"/>
        <w:left w:val="none" w:sz="0" w:space="0" w:color="auto"/>
        <w:bottom w:val="none" w:sz="0" w:space="0" w:color="auto"/>
        <w:right w:val="none" w:sz="0" w:space="0" w:color="auto"/>
      </w:divBdr>
      <w:divsChild>
        <w:div w:id="710112110">
          <w:marLeft w:val="547"/>
          <w:marRight w:val="0"/>
          <w:marTop w:val="77"/>
          <w:marBottom w:val="0"/>
          <w:divBdr>
            <w:top w:val="none" w:sz="0" w:space="0" w:color="auto"/>
            <w:left w:val="none" w:sz="0" w:space="0" w:color="auto"/>
            <w:bottom w:val="none" w:sz="0" w:space="0" w:color="auto"/>
            <w:right w:val="none" w:sz="0" w:space="0" w:color="auto"/>
          </w:divBdr>
        </w:div>
      </w:divsChild>
    </w:div>
    <w:div w:id="1987709105">
      <w:bodyDiv w:val="1"/>
      <w:marLeft w:val="0"/>
      <w:marRight w:val="0"/>
      <w:marTop w:val="0"/>
      <w:marBottom w:val="0"/>
      <w:divBdr>
        <w:top w:val="none" w:sz="0" w:space="0" w:color="auto"/>
        <w:left w:val="none" w:sz="0" w:space="0" w:color="auto"/>
        <w:bottom w:val="none" w:sz="0" w:space="0" w:color="auto"/>
        <w:right w:val="none" w:sz="0" w:space="0" w:color="auto"/>
      </w:divBdr>
    </w:div>
    <w:div w:id="1991129663">
      <w:bodyDiv w:val="1"/>
      <w:marLeft w:val="0"/>
      <w:marRight w:val="0"/>
      <w:marTop w:val="0"/>
      <w:marBottom w:val="0"/>
      <w:divBdr>
        <w:top w:val="none" w:sz="0" w:space="0" w:color="auto"/>
        <w:left w:val="none" w:sz="0" w:space="0" w:color="auto"/>
        <w:bottom w:val="none" w:sz="0" w:space="0" w:color="auto"/>
        <w:right w:val="none" w:sz="0" w:space="0" w:color="auto"/>
      </w:divBdr>
    </w:div>
    <w:div w:id="2050492287">
      <w:bodyDiv w:val="1"/>
      <w:marLeft w:val="0"/>
      <w:marRight w:val="0"/>
      <w:marTop w:val="0"/>
      <w:marBottom w:val="0"/>
      <w:divBdr>
        <w:top w:val="none" w:sz="0" w:space="0" w:color="auto"/>
        <w:left w:val="none" w:sz="0" w:space="0" w:color="auto"/>
        <w:bottom w:val="none" w:sz="0" w:space="0" w:color="auto"/>
        <w:right w:val="none" w:sz="0" w:space="0" w:color="auto"/>
      </w:divBdr>
    </w:div>
    <w:div w:id="2062747419">
      <w:bodyDiv w:val="1"/>
      <w:marLeft w:val="0"/>
      <w:marRight w:val="0"/>
      <w:marTop w:val="0"/>
      <w:marBottom w:val="0"/>
      <w:divBdr>
        <w:top w:val="none" w:sz="0" w:space="0" w:color="auto"/>
        <w:left w:val="none" w:sz="0" w:space="0" w:color="auto"/>
        <w:bottom w:val="none" w:sz="0" w:space="0" w:color="auto"/>
        <w:right w:val="none" w:sz="0" w:space="0" w:color="auto"/>
      </w:divBdr>
    </w:div>
    <w:div w:id="2069525797">
      <w:bodyDiv w:val="1"/>
      <w:marLeft w:val="0"/>
      <w:marRight w:val="0"/>
      <w:marTop w:val="0"/>
      <w:marBottom w:val="0"/>
      <w:divBdr>
        <w:top w:val="none" w:sz="0" w:space="0" w:color="auto"/>
        <w:left w:val="none" w:sz="0" w:space="0" w:color="auto"/>
        <w:bottom w:val="none" w:sz="0" w:space="0" w:color="auto"/>
        <w:right w:val="none" w:sz="0" w:space="0" w:color="auto"/>
      </w:divBdr>
    </w:div>
    <w:div w:id="2075082041">
      <w:bodyDiv w:val="1"/>
      <w:marLeft w:val="0"/>
      <w:marRight w:val="0"/>
      <w:marTop w:val="0"/>
      <w:marBottom w:val="0"/>
      <w:divBdr>
        <w:top w:val="none" w:sz="0" w:space="0" w:color="auto"/>
        <w:left w:val="none" w:sz="0" w:space="0" w:color="auto"/>
        <w:bottom w:val="none" w:sz="0" w:space="0" w:color="auto"/>
        <w:right w:val="none" w:sz="0" w:space="0" w:color="auto"/>
      </w:divBdr>
    </w:div>
    <w:div w:id="2081906902">
      <w:bodyDiv w:val="1"/>
      <w:marLeft w:val="0"/>
      <w:marRight w:val="0"/>
      <w:marTop w:val="0"/>
      <w:marBottom w:val="0"/>
      <w:divBdr>
        <w:top w:val="none" w:sz="0" w:space="0" w:color="auto"/>
        <w:left w:val="none" w:sz="0" w:space="0" w:color="auto"/>
        <w:bottom w:val="none" w:sz="0" w:space="0" w:color="auto"/>
        <w:right w:val="none" w:sz="0" w:space="0" w:color="auto"/>
      </w:divBdr>
    </w:div>
    <w:div w:id="2084837027">
      <w:bodyDiv w:val="1"/>
      <w:marLeft w:val="0"/>
      <w:marRight w:val="0"/>
      <w:marTop w:val="0"/>
      <w:marBottom w:val="0"/>
      <w:divBdr>
        <w:top w:val="none" w:sz="0" w:space="0" w:color="auto"/>
        <w:left w:val="none" w:sz="0" w:space="0" w:color="auto"/>
        <w:bottom w:val="none" w:sz="0" w:space="0" w:color="auto"/>
        <w:right w:val="none" w:sz="0" w:space="0" w:color="auto"/>
      </w:divBdr>
    </w:div>
    <w:div w:id="2089111728">
      <w:bodyDiv w:val="1"/>
      <w:marLeft w:val="0"/>
      <w:marRight w:val="0"/>
      <w:marTop w:val="0"/>
      <w:marBottom w:val="0"/>
      <w:divBdr>
        <w:top w:val="none" w:sz="0" w:space="0" w:color="auto"/>
        <w:left w:val="none" w:sz="0" w:space="0" w:color="auto"/>
        <w:bottom w:val="none" w:sz="0" w:space="0" w:color="auto"/>
        <w:right w:val="none" w:sz="0" w:space="0" w:color="auto"/>
      </w:divBdr>
    </w:div>
    <w:div w:id="2113473474">
      <w:bodyDiv w:val="1"/>
      <w:marLeft w:val="0"/>
      <w:marRight w:val="0"/>
      <w:marTop w:val="0"/>
      <w:marBottom w:val="0"/>
      <w:divBdr>
        <w:top w:val="none" w:sz="0" w:space="0" w:color="auto"/>
        <w:left w:val="none" w:sz="0" w:space="0" w:color="auto"/>
        <w:bottom w:val="none" w:sz="0" w:space="0" w:color="auto"/>
        <w:right w:val="none" w:sz="0" w:space="0" w:color="auto"/>
      </w:divBdr>
    </w:div>
    <w:div w:id="2120686276">
      <w:bodyDiv w:val="1"/>
      <w:marLeft w:val="0"/>
      <w:marRight w:val="0"/>
      <w:marTop w:val="0"/>
      <w:marBottom w:val="0"/>
      <w:divBdr>
        <w:top w:val="none" w:sz="0" w:space="0" w:color="auto"/>
        <w:left w:val="none" w:sz="0" w:space="0" w:color="auto"/>
        <w:bottom w:val="none" w:sz="0" w:space="0" w:color="auto"/>
        <w:right w:val="none" w:sz="0" w:space="0" w:color="auto"/>
      </w:divBdr>
    </w:div>
    <w:div w:id="2132044954">
      <w:bodyDiv w:val="1"/>
      <w:marLeft w:val="0"/>
      <w:marRight w:val="0"/>
      <w:marTop w:val="0"/>
      <w:marBottom w:val="0"/>
      <w:divBdr>
        <w:top w:val="none" w:sz="0" w:space="0" w:color="auto"/>
        <w:left w:val="none" w:sz="0" w:space="0" w:color="auto"/>
        <w:bottom w:val="none" w:sz="0" w:space="0" w:color="auto"/>
        <w:right w:val="none" w:sz="0" w:space="0" w:color="auto"/>
      </w:divBdr>
    </w:div>
    <w:div w:id="2138717278">
      <w:bodyDiv w:val="1"/>
      <w:marLeft w:val="0"/>
      <w:marRight w:val="0"/>
      <w:marTop w:val="0"/>
      <w:marBottom w:val="0"/>
      <w:divBdr>
        <w:top w:val="none" w:sz="0" w:space="0" w:color="auto"/>
        <w:left w:val="none" w:sz="0" w:space="0" w:color="auto"/>
        <w:bottom w:val="none" w:sz="0" w:space="0" w:color="auto"/>
        <w:right w:val="none" w:sz="0" w:space="0" w:color="auto"/>
      </w:divBdr>
      <w:divsChild>
        <w:div w:id="461733186">
          <w:marLeft w:val="547"/>
          <w:marRight w:val="0"/>
          <w:marTop w:val="77"/>
          <w:marBottom w:val="0"/>
          <w:divBdr>
            <w:top w:val="none" w:sz="0" w:space="0" w:color="auto"/>
            <w:left w:val="none" w:sz="0" w:space="0" w:color="auto"/>
            <w:bottom w:val="none" w:sz="0" w:space="0" w:color="auto"/>
            <w:right w:val="none" w:sz="0" w:space="0" w:color="auto"/>
          </w:divBdr>
        </w:div>
        <w:div w:id="621957319">
          <w:marLeft w:val="547"/>
          <w:marRight w:val="0"/>
          <w:marTop w:val="77"/>
          <w:marBottom w:val="0"/>
          <w:divBdr>
            <w:top w:val="none" w:sz="0" w:space="0" w:color="auto"/>
            <w:left w:val="none" w:sz="0" w:space="0" w:color="auto"/>
            <w:bottom w:val="none" w:sz="0" w:space="0" w:color="auto"/>
            <w:right w:val="none" w:sz="0" w:space="0" w:color="auto"/>
          </w:divBdr>
        </w:div>
        <w:div w:id="1388917888">
          <w:marLeft w:val="547"/>
          <w:marRight w:val="0"/>
          <w:marTop w:val="77"/>
          <w:marBottom w:val="0"/>
          <w:divBdr>
            <w:top w:val="none" w:sz="0" w:space="0" w:color="auto"/>
            <w:left w:val="none" w:sz="0" w:space="0" w:color="auto"/>
            <w:bottom w:val="none" w:sz="0" w:space="0" w:color="auto"/>
            <w:right w:val="none" w:sz="0" w:space="0" w:color="auto"/>
          </w:divBdr>
        </w:div>
        <w:div w:id="1545142396">
          <w:marLeft w:val="547"/>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package" Target="embeddings/Microsoft_Visio_Drawing.vsdx"/><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yperlink" Target="https://atlassian.idtechproducts.com/confluence/pages/viewpage.action?pageId=27852828" TargetMode="External"/><Relationship Id="rId23" Type="http://schemas.openxmlformats.org/officeDocument/2006/relationships/header" Target="header4.xml"/><Relationship Id="rId10" Type="http://schemas.openxmlformats.org/officeDocument/2006/relationships/header" Target="header2.xml"/><Relationship Id="rId19"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header" Target="header3.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fintech-group.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patel\AppData\Roaming\Microsoft\Templates\Deloitte%20proposal%20document%20A4_standard_page.dotx" TargetMode="External"/></Relationships>
</file>

<file path=word/theme/theme1.xml><?xml version="1.0" encoding="utf-8"?>
<a:theme xmlns:a="http://schemas.openxmlformats.org/drawingml/2006/main" name="Office Theme">
  <a:themeElements>
    <a:clrScheme name="Deloitte">
      <a:dk1>
        <a:srgbClr val="000000"/>
      </a:dk1>
      <a:lt1>
        <a:srgbClr val="FFFFFF"/>
      </a:lt1>
      <a:dk2>
        <a:srgbClr val="002776"/>
      </a:dk2>
      <a:lt2>
        <a:srgbClr val="FFFFFF"/>
      </a:lt2>
      <a:accent1>
        <a:srgbClr val="002776"/>
      </a:accent1>
      <a:accent2>
        <a:srgbClr val="92D400"/>
      </a:accent2>
      <a:accent3>
        <a:srgbClr val="00A1DE"/>
      </a:accent3>
      <a:accent4>
        <a:srgbClr val="3C8A2E"/>
      </a:accent4>
      <a:accent5>
        <a:srgbClr val="72C7E7"/>
      </a:accent5>
      <a:accent6>
        <a:srgbClr val="C9DD03"/>
      </a:accent6>
      <a:hlink>
        <a:srgbClr val="00A1DE"/>
      </a:hlink>
      <a:folHlink>
        <a:srgbClr val="72C7E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8AFF5E-58EC-4B1D-AADD-DE6EFFF32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Deloitte proposal document A4_standard_page</Template>
  <TotalTime>0</TotalTime>
  <Pages>4</Pages>
  <Words>6309</Words>
  <Characters>35962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Deloitte proposal document A4</vt:lpstr>
    </vt:vector>
  </TitlesOfParts>
  <Company>TP</Company>
  <LinksUpToDate>false</LinksUpToDate>
  <CharactersWithSpaces>42187</CharactersWithSpaces>
  <SharedDoc>false</SharedDoc>
  <HLinks>
    <vt:vector size="54" baseType="variant">
      <vt:variant>
        <vt:i4>1441841</vt:i4>
      </vt:variant>
      <vt:variant>
        <vt:i4>44</vt:i4>
      </vt:variant>
      <vt:variant>
        <vt:i4>0</vt:i4>
      </vt:variant>
      <vt:variant>
        <vt:i4>5</vt:i4>
      </vt:variant>
      <vt:variant>
        <vt:lpwstr/>
      </vt:variant>
      <vt:variant>
        <vt:lpwstr>_Toc222883984</vt:lpwstr>
      </vt:variant>
      <vt:variant>
        <vt:i4>1441841</vt:i4>
      </vt:variant>
      <vt:variant>
        <vt:i4>38</vt:i4>
      </vt:variant>
      <vt:variant>
        <vt:i4>0</vt:i4>
      </vt:variant>
      <vt:variant>
        <vt:i4>5</vt:i4>
      </vt:variant>
      <vt:variant>
        <vt:lpwstr/>
      </vt:variant>
      <vt:variant>
        <vt:lpwstr>_Toc222883983</vt:lpwstr>
      </vt:variant>
      <vt:variant>
        <vt:i4>1441841</vt:i4>
      </vt:variant>
      <vt:variant>
        <vt:i4>32</vt:i4>
      </vt:variant>
      <vt:variant>
        <vt:i4>0</vt:i4>
      </vt:variant>
      <vt:variant>
        <vt:i4>5</vt:i4>
      </vt:variant>
      <vt:variant>
        <vt:lpwstr/>
      </vt:variant>
      <vt:variant>
        <vt:lpwstr>_Toc222883982</vt:lpwstr>
      </vt:variant>
      <vt:variant>
        <vt:i4>1441841</vt:i4>
      </vt:variant>
      <vt:variant>
        <vt:i4>26</vt:i4>
      </vt:variant>
      <vt:variant>
        <vt:i4>0</vt:i4>
      </vt:variant>
      <vt:variant>
        <vt:i4>5</vt:i4>
      </vt:variant>
      <vt:variant>
        <vt:lpwstr/>
      </vt:variant>
      <vt:variant>
        <vt:lpwstr>_Toc222883981</vt:lpwstr>
      </vt:variant>
      <vt:variant>
        <vt:i4>1441841</vt:i4>
      </vt:variant>
      <vt:variant>
        <vt:i4>20</vt:i4>
      </vt:variant>
      <vt:variant>
        <vt:i4>0</vt:i4>
      </vt:variant>
      <vt:variant>
        <vt:i4>5</vt:i4>
      </vt:variant>
      <vt:variant>
        <vt:lpwstr/>
      </vt:variant>
      <vt:variant>
        <vt:lpwstr>_Toc222883980</vt:lpwstr>
      </vt:variant>
      <vt:variant>
        <vt:i4>1638449</vt:i4>
      </vt:variant>
      <vt:variant>
        <vt:i4>14</vt:i4>
      </vt:variant>
      <vt:variant>
        <vt:i4>0</vt:i4>
      </vt:variant>
      <vt:variant>
        <vt:i4>5</vt:i4>
      </vt:variant>
      <vt:variant>
        <vt:lpwstr/>
      </vt:variant>
      <vt:variant>
        <vt:lpwstr>_Toc222883979</vt:lpwstr>
      </vt:variant>
      <vt:variant>
        <vt:i4>1638449</vt:i4>
      </vt:variant>
      <vt:variant>
        <vt:i4>8</vt:i4>
      </vt:variant>
      <vt:variant>
        <vt:i4>0</vt:i4>
      </vt:variant>
      <vt:variant>
        <vt:i4>5</vt:i4>
      </vt:variant>
      <vt:variant>
        <vt:lpwstr/>
      </vt:variant>
      <vt:variant>
        <vt:lpwstr>_Toc222883978</vt:lpwstr>
      </vt:variant>
      <vt:variant>
        <vt:i4>1638449</vt:i4>
      </vt:variant>
      <vt:variant>
        <vt:i4>2</vt:i4>
      </vt:variant>
      <vt:variant>
        <vt:i4>0</vt:i4>
      </vt:variant>
      <vt:variant>
        <vt:i4>5</vt:i4>
      </vt:variant>
      <vt:variant>
        <vt:lpwstr/>
      </vt:variant>
      <vt:variant>
        <vt:lpwstr>_Toc222883977</vt:lpwstr>
      </vt:variant>
      <vt:variant>
        <vt:i4>4653131</vt:i4>
      </vt:variant>
      <vt:variant>
        <vt:i4>6</vt:i4>
      </vt:variant>
      <vt:variant>
        <vt:i4>0</vt:i4>
      </vt:variant>
      <vt:variant>
        <vt:i4>5</vt:i4>
      </vt:variant>
      <vt:variant>
        <vt:lpwstr>http://www.deloitte.com/about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Deloitte proposal document A4</dc:title>
  <dc:subject/>
  <dc:creator>Juma George (KE - Nairobi)</dc:creator>
  <cp:keywords/>
  <dc:description/>
  <cp:lastModifiedBy>Guyo Abdub</cp:lastModifiedBy>
  <cp:revision>2</cp:revision>
  <cp:lastPrinted>2017-11-25T09:18:00Z</cp:lastPrinted>
  <dcterms:created xsi:type="dcterms:W3CDTF">2022-04-21T09:57:00Z</dcterms:created>
  <dcterms:modified xsi:type="dcterms:W3CDTF">2022-04-21T09:57:00Z</dcterms:modified>
</cp:coreProperties>
</file>